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40042" w14:textId="77777777" w:rsidR="00C96603" w:rsidRPr="00D02198" w:rsidRDefault="00C96603" w:rsidP="001347CD">
      <w:pPr>
        <w:pStyle w:val="DocumentTitle"/>
        <w:pBdr>
          <w:bottom w:val="single" w:sz="12" w:space="8" w:color="BCD727"/>
        </w:pBdr>
        <w:jc w:val="left"/>
        <w:rPr>
          <w:lang w:val="en-US"/>
        </w:rPr>
      </w:pPr>
    </w:p>
    <w:p w14:paraId="54BAC141" w14:textId="77777777" w:rsidR="00A44122" w:rsidRPr="00467F3C" w:rsidRDefault="00A44122" w:rsidP="001347CD">
      <w:pPr>
        <w:pStyle w:val="DocumentTitle"/>
        <w:pBdr>
          <w:bottom w:val="single" w:sz="12" w:space="8" w:color="BCD727"/>
        </w:pBdr>
        <w:jc w:val="left"/>
      </w:pPr>
    </w:p>
    <w:p w14:paraId="1B94AAA4" w14:textId="77777777" w:rsidR="00381958" w:rsidRPr="00467F3C" w:rsidRDefault="00381958" w:rsidP="001347CD">
      <w:pPr>
        <w:pStyle w:val="DocumentTitle"/>
        <w:pBdr>
          <w:bottom w:val="single" w:sz="12" w:space="8" w:color="BCD727"/>
        </w:pBdr>
        <w:jc w:val="left"/>
      </w:pPr>
    </w:p>
    <w:sdt>
      <w:sdtPr>
        <w:alias w:val="Title"/>
        <w:tag w:val=""/>
        <w:id w:val="-1137104559"/>
        <w:placeholder>
          <w:docPart w:val="8FD88FF506EE4ACDB7EDE643286F342B"/>
        </w:placeholder>
        <w:dataBinding w:prefixMappings="xmlns:ns0='http://purl.org/dc/elements/1.1/' xmlns:ns1='http://schemas.openxmlformats.org/package/2006/metadata/core-properties' " w:xpath="/ns1:coreProperties[1]/ns0:title[1]" w:storeItemID="{6C3C8BC8-F283-45AE-878A-BAB7291924A1}"/>
        <w:text/>
      </w:sdtPr>
      <w:sdtContent>
        <w:p w14:paraId="316308C1" w14:textId="77777777" w:rsidR="00120F0D" w:rsidRPr="00467F3C" w:rsidRDefault="003526CB" w:rsidP="001347CD">
          <w:pPr>
            <w:pStyle w:val="DocumentTitle"/>
            <w:pBdr>
              <w:bottom w:val="single" w:sz="12" w:space="8" w:color="BCD727"/>
            </w:pBdr>
            <w:jc w:val="left"/>
          </w:pPr>
          <w:r w:rsidRPr="00467F3C">
            <w:t>Proposal</w:t>
          </w:r>
        </w:p>
      </w:sdtContent>
    </w:sdt>
    <w:p w14:paraId="3F53B047" w14:textId="550C9DF7" w:rsidR="001F0A31" w:rsidRPr="00467F3C" w:rsidRDefault="00D57926" w:rsidP="0030456F">
      <w:pPr>
        <w:pStyle w:val="Date"/>
        <w:rPr>
          <w:color w:val="000000" w:themeColor="text1"/>
        </w:rPr>
      </w:pPr>
      <w:r w:rsidRPr="00467F3C">
        <w:t xml:space="preserve">Version 1 </w:t>
      </w:r>
      <w:r w:rsidR="001F0A31" w:rsidRPr="00467F3C">
        <w:rPr>
          <w:color w:val="BCD727"/>
        </w:rPr>
        <w:t>|</w:t>
      </w:r>
      <w:r w:rsidR="001F0A31" w:rsidRPr="00467F3C">
        <w:t xml:space="preserve"> </w:t>
      </w:r>
      <w:r w:rsidR="00B12C50" w:rsidRPr="00467F3C">
        <w:fldChar w:fldCharType="begin"/>
      </w:r>
      <w:r w:rsidR="00B12C50" w:rsidRPr="00467F3C">
        <w:instrText xml:space="preserve"> DATE  \@ "M/d/yyyy"  \* MERGEFORMAT </w:instrText>
      </w:r>
      <w:r w:rsidR="00B12C50" w:rsidRPr="00467F3C">
        <w:fldChar w:fldCharType="separate"/>
      </w:r>
      <w:ins w:id="0" w:author="Shaun Barrett" w:date="2025-10-08T11:54:00Z" w16du:dateUtc="2025-10-08T09:54:00Z">
        <w:r w:rsidR="00744D49">
          <w:rPr>
            <w:noProof/>
          </w:rPr>
          <w:t>10/8/2025</w:t>
        </w:r>
      </w:ins>
      <w:ins w:id="1" w:author="Nikki Papenfus" w:date="2025-10-07T12:29:00Z" w16du:dateUtc="2025-10-07T10:29:00Z">
        <w:del w:id="2" w:author="Shaun Barrett" w:date="2025-10-08T11:54:00Z" w16du:dateUtc="2025-10-08T09:54:00Z">
          <w:r w:rsidR="00193712" w:rsidDel="00744D49">
            <w:rPr>
              <w:noProof/>
            </w:rPr>
            <w:delText>10/7/2025</w:delText>
          </w:r>
        </w:del>
      </w:ins>
      <w:del w:id="3" w:author="Shaun Barrett" w:date="2025-10-08T11:54:00Z" w16du:dateUtc="2025-10-08T09:54:00Z">
        <w:r w:rsidR="00B17365" w:rsidDel="00744D49">
          <w:rPr>
            <w:noProof/>
          </w:rPr>
          <w:delText>2025</w:delText>
        </w:r>
        <w:r w:rsidR="00715EEB" w:rsidDel="00744D49">
          <w:rPr>
            <w:noProof/>
          </w:rPr>
          <w:delText>9/29/2025</w:delText>
        </w:r>
      </w:del>
      <w:r w:rsidR="00B12C50" w:rsidRPr="00467F3C">
        <w:fldChar w:fldCharType="end"/>
      </w:r>
    </w:p>
    <w:p w14:paraId="089E574F" w14:textId="77777777" w:rsidR="00D44F06" w:rsidRPr="00467F3C" w:rsidRDefault="00D44F06" w:rsidP="0030456F">
      <w:pPr>
        <w:pStyle w:val="ClientName"/>
      </w:pPr>
    </w:p>
    <w:p w14:paraId="3D881810" w14:textId="77777777" w:rsidR="00D44F06" w:rsidRPr="00467F3C" w:rsidRDefault="00D44F06" w:rsidP="0030456F">
      <w:pPr>
        <w:pStyle w:val="ClientName"/>
      </w:pPr>
    </w:p>
    <w:p w14:paraId="290FF7A7" w14:textId="77777777" w:rsidR="00CC51E7" w:rsidRPr="00467F3C" w:rsidRDefault="00CC51E7" w:rsidP="0030456F">
      <w:pPr>
        <w:pStyle w:val="ClientName"/>
      </w:pPr>
    </w:p>
    <w:sdt>
      <w:sdtPr>
        <w:alias w:val="Keywords"/>
        <w:tag w:val=""/>
        <w:id w:val="87365378"/>
        <w:placeholder>
          <w:docPart w:val="F66EBF57191046A6B54C6727666BD5F4"/>
        </w:placeholder>
        <w:dataBinding w:prefixMappings="xmlns:ns0='http://purl.org/dc/elements/1.1/' xmlns:ns1='http://schemas.openxmlformats.org/package/2006/metadata/core-properties' " w:xpath="/ns1:coreProperties[1]/ns1:keywords[1]" w:storeItemID="{6C3C8BC8-F283-45AE-878A-BAB7291924A1}"/>
        <w:text/>
      </w:sdtPr>
      <w:sdtContent>
        <w:p w14:paraId="649C9357" w14:textId="25CB99BF" w:rsidR="00742012" w:rsidRPr="00467F3C" w:rsidRDefault="00AA7E1C" w:rsidP="0030456F">
          <w:pPr>
            <w:pStyle w:val="ClientName"/>
          </w:pPr>
          <w:r w:rsidRPr="00467F3C">
            <w:t>Grainger plc</w:t>
          </w:r>
        </w:p>
      </w:sdtContent>
    </w:sdt>
    <w:sdt>
      <w:sdtPr>
        <w:alias w:val="Subject"/>
        <w:tag w:val=""/>
        <w:id w:val="684320683"/>
        <w:placeholder>
          <w:docPart w:val="1CC2DC691DD04116BBB724D6FF5E76E2"/>
        </w:placeholder>
        <w:dataBinding w:prefixMappings="xmlns:ns0='http://purl.org/dc/elements/1.1/' xmlns:ns1='http://schemas.openxmlformats.org/package/2006/metadata/core-properties' " w:xpath="/ns1:coreProperties[1]/ns0:subject[1]" w:storeItemID="{6C3C8BC8-F283-45AE-878A-BAB7291924A1}"/>
        <w:text/>
      </w:sdtPr>
      <w:sdtContent>
        <w:p w14:paraId="65CD49FE" w14:textId="3FAC820A" w:rsidR="00FC07D1" w:rsidRPr="00467F3C" w:rsidRDefault="00833377" w:rsidP="0030456F">
          <w:pPr>
            <w:pStyle w:val="ProjectName"/>
          </w:pPr>
          <w:r>
            <w:t>Service Cloud Implementation - RRB</w:t>
          </w:r>
        </w:p>
      </w:sdtContent>
    </w:sdt>
    <w:p w14:paraId="0F9C89DD" w14:textId="48C1FC93" w:rsidR="00FC07D1" w:rsidRPr="00467F3C" w:rsidRDefault="00FC07D1" w:rsidP="0030456F">
      <w:pPr>
        <w:rPr>
          <w:rFonts w:eastAsiaTheme="majorEastAsia" w:cstheme="majorBidi"/>
          <w:color w:val="999999"/>
          <w:spacing w:val="15"/>
          <w:sz w:val="32"/>
          <w:szCs w:val="32"/>
        </w:rPr>
      </w:pPr>
      <w:r w:rsidRPr="00467F3C">
        <w:br w:type="page"/>
      </w:r>
    </w:p>
    <w:p w14:paraId="0361AF0B" w14:textId="77777777" w:rsidR="00D16C60" w:rsidRPr="00467F3C" w:rsidRDefault="00D47870" w:rsidP="007E7C57">
      <w:pPr>
        <w:jc w:val="left"/>
      </w:pPr>
      <w:r w:rsidRPr="00467F3C">
        <w:rPr>
          <w:color w:val="6E7878" w:themeColor="text2"/>
          <w:sz w:val="40"/>
          <w:szCs w:val="44"/>
        </w:rPr>
        <w:t>Content</w:t>
      </w:r>
      <w:r w:rsidR="00FE1484" w:rsidRPr="00467F3C">
        <w:rPr>
          <w:color w:val="6E7878" w:themeColor="text2"/>
          <w:sz w:val="40"/>
          <w:szCs w:val="44"/>
        </w:rPr>
        <w:t>s</w:t>
      </w:r>
    </w:p>
    <w:bookmarkStart w:id="4" w:name="_Toc34022112"/>
    <w:bookmarkStart w:id="5" w:name="_Toc475449735"/>
    <w:bookmarkStart w:id="6" w:name="_Ref188279467"/>
    <w:bookmarkStart w:id="7" w:name="_Ref188279766"/>
    <w:bookmarkStart w:id="8" w:name="_Ref188280234"/>
    <w:p w14:paraId="0E510A5D" w14:textId="7324665B" w:rsidR="007147BA" w:rsidRDefault="00801C05">
      <w:pPr>
        <w:pStyle w:val="TOC1"/>
        <w:rPr>
          <w:ins w:id="9" w:author="Nikki Papenfus" w:date="2025-09-30T14:02:00Z" w16du:dateUtc="2025-09-30T12:02:00Z"/>
          <w:rFonts w:asciiTheme="minorHAnsi" w:eastAsiaTheme="minorEastAsia" w:hAnsiTheme="minorHAnsi" w:cstheme="minorBidi"/>
          <w:color w:val="auto"/>
          <w:sz w:val="24"/>
          <w:szCs w:val="24"/>
          <w:lang w:eastAsia="en-GB"/>
        </w:rPr>
      </w:pPr>
      <w:r w:rsidRPr="00467F3C">
        <w:rPr>
          <w:b/>
          <w:caps/>
          <w:noProof w:val="0"/>
          <w:color w:val="525959" w:themeColor="text2" w:themeShade="BF"/>
          <w:sz w:val="16"/>
        </w:rPr>
        <w:fldChar w:fldCharType="begin"/>
      </w:r>
      <w:r w:rsidRPr="00467F3C">
        <w:rPr>
          <w:b/>
          <w:caps/>
          <w:noProof w:val="0"/>
          <w:color w:val="525959" w:themeColor="text2" w:themeShade="BF"/>
          <w:sz w:val="16"/>
        </w:rPr>
        <w:instrText xml:space="preserve"> TOC \o "1-2" \f \h \z \u </w:instrText>
      </w:r>
      <w:r w:rsidRPr="00467F3C">
        <w:rPr>
          <w:b/>
          <w:caps/>
          <w:noProof w:val="0"/>
          <w:color w:val="525959" w:themeColor="text2" w:themeShade="BF"/>
          <w:sz w:val="16"/>
        </w:rPr>
        <w:fldChar w:fldCharType="separate"/>
      </w:r>
      <w:ins w:id="10" w:author="Nikki Papenfus" w:date="2025-09-30T14:02:00Z" w16du:dateUtc="2025-09-30T12:02:00Z">
        <w:r w:rsidR="007147BA" w:rsidRPr="00FB75AC">
          <w:rPr>
            <w:rStyle w:val="Hyperlink"/>
          </w:rPr>
          <w:fldChar w:fldCharType="begin"/>
        </w:r>
        <w:r w:rsidR="007147BA" w:rsidRPr="00FB75AC">
          <w:rPr>
            <w:rStyle w:val="Hyperlink"/>
          </w:rPr>
          <w:instrText xml:space="preserve"> </w:instrText>
        </w:r>
        <w:r w:rsidR="007147BA">
          <w:instrText>HYPERLINK \l "_Toc210133379"</w:instrText>
        </w:r>
        <w:r w:rsidR="007147BA" w:rsidRPr="00FB75AC">
          <w:rPr>
            <w:rStyle w:val="Hyperlink"/>
          </w:rPr>
          <w:instrText xml:space="preserve"> </w:instrText>
        </w:r>
        <w:r w:rsidR="007147BA" w:rsidRPr="00FB75AC">
          <w:rPr>
            <w:rStyle w:val="Hyperlink"/>
          </w:rPr>
        </w:r>
        <w:r w:rsidR="007147BA" w:rsidRPr="00FB75AC">
          <w:rPr>
            <w:rStyle w:val="Hyperlink"/>
          </w:rPr>
          <w:fldChar w:fldCharType="separate"/>
        </w:r>
        <w:r w:rsidR="007147BA" w:rsidRPr="00FB75AC">
          <w:rPr>
            <w:rStyle w:val="Hyperlink"/>
          </w:rPr>
          <w:t>1.</w:t>
        </w:r>
        <w:r w:rsidR="007147BA">
          <w:rPr>
            <w:rFonts w:asciiTheme="minorHAnsi" w:eastAsiaTheme="minorEastAsia" w:hAnsiTheme="minorHAnsi" w:cstheme="minorBidi"/>
            <w:color w:val="auto"/>
            <w:sz w:val="24"/>
            <w:szCs w:val="24"/>
            <w:lang w:eastAsia="en-GB"/>
          </w:rPr>
          <w:tab/>
        </w:r>
        <w:r w:rsidR="007147BA" w:rsidRPr="00FB75AC">
          <w:rPr>
            <w:rStyle w:val="Hyperlink"/>
          </w:rPr>
          <w:t>Executive Summary</w:t>
        </w:r>
        <w:r w:rsidR="007147BA">
          <w:rPr>
            <w:webHidden/>
          </w:rPr>
          <w:tab/>
        </w:r>
        <w:r w:rsidR="007147BA">
          <w:rPr>
            <w:webHidden/>
          </w:rPr>
          <w:fldChar w:fldCharType="begin"/>
        </w:r>
        <w:r w:rsidR="007147BA">
          <w:rPr>
            <w:webHidden/>
          </w:rPr>
          <w:instrText xml:space="preserve"> PAGEREF _Toc210133379 \h </w:instrText>
        </w:r>
      </w:ins>
      <w:r w:rsidR="007147BA">
        <w:rPr>
          <w:webHidden/>
        </w:rPr>
      </w:r>
      <w:ins w:id="11" w:author="Nikki Papenfus" w:date="2025-09-30T14:02:00Z" w16du:dateUtc="2025-09-30T12:02:00Z">
        <w:r w:rsidR="007147BA">
          <w:rPr>
            <w:webHidden/>
          </w:rPr>
          <w:fldChar w:fldCharType="separate"/>
        </w:r>
      </w:ins>
      <w:ins w:id="12" w:author="Nikki Papenfus" w:date="2025-09-30T16:40:00Z" w16du:dateUtc="2025-09-30T14:40:00Z">
        <w:r w:rsidR="00800D1A">
          <w:rPr>
            <w:webHidden/>
          </w:rPr>
          <w:t>3</w:t>
        </w:r>
      </w:ins>
      <w:ins w:id="13" w:author="Nikki Papenfus" w:date="2025-09-30T14:02:00Z" w16du:dateUtc="2025-09-30T12:02:00Z">
        <w:r w:rsidR="007147BA">
          <w:rPr>
            <w:webHidden/>
          </w:rPr>
          <w:fldChar w:fldCharType="end"/>
        </w:r>
        <w:r w:rsidR="007147BA" w:rsidRPr="00FB75AC">
          <w:rPr>
            <w:rStyle w:val="Hyperlink"/>
          </w:rPr>
          <w:fldChar w:fldCharType="end"/>
        </w:r>
      </w:ins>
    </w:p>
    <w:p w14:paraId="56073ED1" w14:textId="4679A44D" w:rsidR="007147BA" w:rsidRDefault="007147BA">
      <w:pPr>
        <w:pStyle w:val="TOC2"/>
        <w:tabs>
          <w:tab w:val="left" w:pos="879"/>
          <w:tab w:val="right" w:leader="dot" w:pos="9010"/>
        </w:tabs>
        <w:rPr>
          <w:ins w:id="14" w:author="Nikki Papenfus" w:date="2025-09-30T14:02:00Z" w16du:dateUtc="2025-09-30T12:02:00Z"/>
          <w:rFonts w:asciiTheme="minorHAnsi" w:eastAsiaTheme="minorEastAsia" w:hAnsiTheme="minorHAnsi"/>
          <w:noProof/>
          <w:sz w:val="24"/>
          <w:szCs w:val="24"/>
          <w:lang w:eastAsia="en-GB"/>
        </w:rPr>
      </w:pPr>
      <w:ins w:id="1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"_Toc210133380"</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1.1</w:t>
        </w:r>
        <w:r>
          <w:rPr>
            <w:rFonts w:asciiTheme="minorHAnsi" w:eastAsiaTheme="minorEastAsia" w:hAnsiTheme="minorHAnsi"/>
            <w:noProof/>
            <w:sz w:val="24"/>
            <w:szCs w:val="24"/>
            <w:lang w:eastAsia="en-GB"/>
          </w:rPr>
          <w:tab/>
        </w:r>
        <w:r w:rsidRPr="00FB75AC">
          <w:rPr>
            <w:rStyle w:val="Hyperlink"/>
            <w:noProof/>
          </w:rPr>
          <w:t>Introduction</w:t>
        </w:r>
        <w:r>
          <w:rPr>
            <w:noProof/>
            <w:webHidden/>
          </w:rPr>
          <w:tab/>
        </w:r>
        <w:r>
          <w:rPr>
            <w:noProof/>
            <w:webHidden/>
          </w:rPr>
          <w:fldChar w:fldCharType="begin"/>
        </w:r>
        <w:r>
          <w:rPr>
            <w:noProof/>
            <w:webHidden/>
          </w:rPr>
          <w:instrText xml:space="preserve"> PAGEREF _Toc210133380 \h </w:instrText>
        </w:r>
      </w:ins>
      <w:r>
        <w:rPr>
          <w:noProof/>
          <w:webHidden/>
        </w:rPr>
      </w:r>
      <w:ins w:id="16" w:author="Nikki Papenfus" w:date="2025-09-30T14:02:00Z" w16du:dateUtc="2025-09-30T12:02:00Z">
        <w:r>
          <w:rPr>
            <w:noProof/>
            <w:webHidden/>
          </w:rPr>
          <w:fldChar w:fldCharType="separate"/>
        </w:r>
      </w:ins>
      <w:ins w:id="17" w:author="Nikki Papenfus" w:date="2025-09-30T16:40:00Z" w16du:dateUtc="2025-09-30T14:40:00Z">
        <w:r w:rsidR="00800D1A">
          <w:rPr>
            <w:noProof/>
            <w:webHidden/>
          </w:rPr>
          <w:t>3</w:t>
        </w:r>
      </w:ins>
      <w:ins w:id="18" w:author="Nikki Papenfus" w:date="2025-09-30T14:02:00Z" w16du:dateUtc="2025-09-30T12:02:00Z">
        <w:r>
          <w:rPr>
            <w:noProof/>
            <w:webHidden/>
          </w:rPr>
          <w:fldChar w:fldCharType="end"/>
        </w:r>
        <w:r w:rsidRPr="00FB75AC">
          <w:rPr>
            <w:rStyle w:val="Hyperlink"/>
            <w:noProof/>
          </w:rPr>
          <w:fldChar w:fldCharType="end"/>
        </w:r>
      </w:ins>
    </w:p>
    <w:p w14:paraId="6F01B822" w14:textId="0F52EF21" w:rsidR="007147BA" w:rsidRDefault="007147BA">
      <w:pPr>
        <w:pStyle w:val="TOC2"/>
        <w:tabs>
          <w:tab w:val="left" w:pos="879"/>
          <w:tab w:val="right" w:leader="dot" w:pos="9010"/>
        </w:tabs>
        <w:rPr>
          <w:ins w:id="19" w:author="Nikki Papenfus" w:date="2025-09-30T14:02:00Z" w16du:dateUtc="2025-09-30T12:02:00Z"/>
          <w:rFonts w:asciiTheme="minorHAnsi" w:eastAsiaTheme="minorEastAsia" w:hAnsiTheme="minorHAnsi"/>
          <w:noProof/>
          <w:sz w:val="24"/>
          <w:szCs w:val="24"/>
          <w:lang w:eastAsia="en-GB"/>
        </w:rPr>
      </w:pPr>
      <w:ins w:id="2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"_Toc210133381"</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1.2</w:t>
        </w:r>
        <w:r>
          <w:rPr>
            <w:rFonts w:asciiTheme="minorHAnsi" w:eastAsiaTheme="minorEastAsia" w:hAnsiTheme="minorHAnsi"/>
            <w:noProof/>
            <w:sz w:val="24"/>
            <w:szCs w:val="24"/>
            <w:lang w:eastAsia="en-GB"/>
          </w:rPr>
          <w:tab/>
        </w:r>
        <w:r w:rsidRPr="00FB75AC">
          <w:rPr>
            <w:rStyle w:val="Hyperlink"/>
            <w:noProof/>
          </w:rPr>
          <w:t>The Business Opportunity</w:t>
        </w:r>
        <w:r>
          <w:rPr>
            <w:noProof/>
            <w:webHidden/>
          </w:rPr>
          <w:tab/>
        </w:r>
        <w:r>
          <w:rPr>
            <w:noProof/>
            <w:webHidden/>
          </w:rPr>
          <w:fldChar w:fldCharType="begin"/>
        </w:r>
        <w:r>
          <w:rPr>
            <w:noProof/>
            <w:webHidden/>
          </w:rPr>
          <w:instrText xml:space="preserve"> PAGEREF _Toc210133381 \h </w:instrText>
        </w:r>
      </w:ins>
      <w:r>
        <w:rPr>
          <w:noProof/>
          <w:webHidden/>
        </w:rPr>
      </w:r>
      <w:ins w:id="21" w:author="Nikki Papenfus" w:date="2025-09-30T14:02:00Z" w16du:dateUtc="2025-09-30T12:02:00Z">
        <w:r>
          <w:rPr>
            <w:noProof/>
            <w:webHidden/>
          </w:rPr>
          <w:fldChar w:fldCharType="separate"/>
        </w:r>
      </w:ins>
      <w:ins w:id="22" w:author="Nikki Papenfus" w:date="2025-09-30T16:40:00Z" w16du:dateUtc="2025-09-30T14:40:00Z">
        <w:r w:rsidR="00800D1A">
          <w:rPr>
            <w:noProof/>
            <w:webHidden/>
          </w:rPr>
          <w:t>3</w:t>
        </w:r>
      </w:ins>
      <w:ins w:id="23" w:author="Nikki Papenfus" w:date="2025-09-30T14:02:00Z" w16du:dateUtc="2025-09-30T12:02:00Z">
        <w:r>
          <w:rPr>
            <w:noProof/>
            <w:webHidden/>
          </w:rPr>
          <w:fldChar w:fldCharType="end"/>
        </w:r>
        <w:r w:rsidRPr="00FB75AC">
          <w:rPr>
            <w:rStyle w:val="Hyperlink"/>
            <w:noProof/>
          </w:rPr>
          <w:fldChar w:fldCharType="end"/>
        </w:r>
      </w:ins>
    </w:p>
    <w:p w14:paraId="3001D2E2" w14:textId="22991EC6" w:rsidR="007147BA" w:rsidRDefault="007147BA">
      <w:pPr>
        <w:pStyle w:val="TOC2"/>
        <w:tabs>
          <w:tab w:val="left" w:pos="879"/>
          <w:tab w:val="right" w:leader="dot" w:pos="9010"/>
        </w:tabs>
        <w:rPr>
          <w:ins w:id="24" w:author="Nikki Papenfus" w:date="2025-09-30T14:02:00Z" w16du:dateUtc="2025-09-30T12:02:00Z"/>
          <w:rFonts w:asciiTheme="minorHAnsi" w:eastAsiaTheme="minorEastAsia" w:hAnsiTheme="minorHAnsi"/>
          <w:noProof/>
          <w:sz w:val="24"/>
          <w:szCs w:val="24"/>
          <w:lang w:eastAsia="en-GB"/>
        </w:rPr>
      </w:pPr>
      <w:ins w:id="2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"_Toc210133382"</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1.3</w:t>
        </w:r>
        <w:r>
          <w:rPr>
            <w:rFonts w:asciiTheme="minorHAnsi" w:eastAsiaTheme="minorEastAsia" w:hAnsiTheme="minorHAnsi"/>
            <w:noProof/>
            <w:sz w:val="24"/>
            <w:szCs w:val="24"/>
            <w:lang w:eastAsia="en-GB"/>
          </w:rPr>
          <w:tab/>
        </w:r>
        <w:r w:rsidRPr="00FB75AC">
          <w:rPr>
            <w:rStyle w:val="Hyperlink"/>
            <w:noProof/>
          </w:rPr>
          <w:t>The Project</w:t>
        </w:r>
        <w:r>
          <w:rPr>
            <w:noProof/>
            <w:webHidden/>
          </w:rPr>
          <w:tab/>
        </w:r>
        <w:r>
          <w:rPr>
            <w:noProof/>
            <w:webHidden/>
          </w:rPr>
          <w:fldChar w:fldCharType="begin"/>
        </w:r>
        <w:r>
          <w:rPr>
            <w:noProof/>
            <w:webHidden/>
          </w:rPr>
          <w:instrText xml:space="preserve"> PAGEREF _Toc210133382 \h </w:instrText>
        </w:r>
      </w:ins>
      <w:r>
        <w:rPr>
          <w:noProof/>
          <w:webHidden/>
        </w:rPr>
      </w:r>
      <w:ins w:id="26" w:author="Nikki Papenfus" w:date="2025-09-30T14:02:00Z" w16du:dateUtc="2025-09-30T12:02:00Z">
        <w:r>
          <w:rPr>
            <w:noProof/>
            <w:webHidden/>
          </w:rPr>
          <w:fldChar w:fldCharType="separate"/>
        </w:r>
      </w:ins>
      <w:ins w:id="27" w:author="Nikki Papenfus" w:date="2025-09-30T16:40:00Z" w16du:dateUtc="2025-09-30T14:40:00Z">
        <w:r w:rsidR="00800D1A">
          <w:rPr>
            <w:noProof/>
            <w:webHidden/>
          </w:rPr>
          <w:t>3</w:t>
        </w:r>
      </w:ins>
      <w:ins w:id="28" w:author="Nikki Papenfus" w:date="2025-09-30T14:02:00Z" w16du:dateUtc="2025-09-30T12:02:00Z">
        <w:r>
          <w:rPr>
            <w:noProof/>
            <w:webHidden/>
          </w:rPr>
          <w:fldChar w:fldCharType="end"/>
        </w:r>
        <w:r w:rsidRPr="00FB75AC">
          <w:rPr>
            <w:rStyle w:val="Hyperlink"/>
            <w:noProof/>
          </w:rPr>
          <w:fldChar w:fldCharType="end"/>
        </w:r>
      </w:ins>
    </w:p>
    <w:p w14:paraId="5103FC8C" w14:textId="600CBDFF" w:rsidR="007147BA" w:rsidRDefault="007147BA">
      <w:pPr>
        <w:pStyle w:val="TOC2"/>
        <w:tabs>
          <w:tab w:val="left" w:pos="879"/>
          <w:tab w:val="right" w:leader="dot" w:pos="9010"/>
        </w:tabs>
        <w:rPr>
          <w:ins w:id="29" w:author="Nikki Papenfus" w:date="2025-09-30T14:02:00Z" w16du:dateUtc="2025-09-30T12:02:00Z"/>
          <w:rFonts w:asciiTheme="minorHAnsi" w:eastAsiaTheme="minorEastAsia" w:hAnsiTheme="minorHAnsi"/>
          <w:noProof/>
          <w:sz w:val="24"/>
          <w:szCs w:val="24"/>
          <w:lang w:eastAsia="en-GB"/>
        </w:rPr>
      </w:pPr>
      <w:ins w:id="3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"_Toc210133383"</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1.4</w:t>
        </w:r>
        <w:r>
          <w:rPr>
            <w:rFonts w:asciiTheme="minorHAnsi" w:eastAsiaTheme="minorEastAsia" w:hAnsiTheme="minorHAnsi"/>
            <w:noProof/>
            <w:sz w:val="24"/>
            <w:szCs w:val="24"/>
            <w:lang w:eastAsia="en-GB"/>
          </w:rPr>
          <w:tab/>
        </w:r>
        <w:r w:rsidRPr="00FB75AC">
          <w:rPr>
            <w:rStyle w:val="Hyperlink"/>
            <w:noProof/>
          </w:rPr>
          <w:t>The Business Benefit</w:t>
        </w:r>
        <w:r>
          <w:rPr>
            <w:noProof/>
            <w:webHidden/>
          </w:rPr>
          <w:tab/>
        </w:r>
        <w:r>
          <w:rPr>
            <w:noProof/>
            <w:webHidden/>
          </w:rPr>
          <w:fldChar w:fldCharType="begin"/>
        </w:r>
        <w:r>
          <w:rPr>
            <w:noProof/>
            <w:webHidden/>
          </w:rPr>
          <w:instrText xml:space="preserve"> PAGEREF _Toc210133383 \h </w:instrText>
        </w:r>
      </w:ins>
      <w:r>
        <w:rPr>
          <w:noProof/>
          <w:webHidden/>
        </w:rPr>
      </w:r>
      <w:ins w:id="31" w:author="Nikki Papenfus" w:date="2025-09-30T14:02:00Z" w16du:dateUtc="2025-09-30T12:02:00Z">
        <w:r>
          <w:rPr>
            <w:noProof/>
            <w:webHidden/>
          </w:rPr>
          <w:fldChar w:fldCharType="separate"/>
        </w:r>
      </w:ins>
      <w:ins w:id="32" w:author="Nikki Papenfus" w:date="2025-09-30T16:40:00Z" w16du:dateUtc="2025-09-30T14:40:00Z">
        <w:r w:rsidR="00800D1A">
          <w:rPr>
            <w:noProof/>
            <w:webHidden/>
          </w:rPr>
          <w:t>3</w:t>
        </w:r>
      </w:ins>
      <w:ins w:id="33" w:author="Nikki Papenfus" w:date="2025-09-30T14:02:00Z" w16du:dateUtc="2025-09-30T12:02:00Z">
        <w:r>
          <w:rPr>
            <w:noProof/>
            <w:webHidden/>
          </w:rPr>
          <w:fldChar w:fldCharType="end"/>
        </w:r>
        <w:r w:rsidRPr="00FB75AC">
          <w:rPr>
            <w:rStyle w:val="Hyperlink"/>
            <w:noProof/>
          </w:rPr>
          <w:fldChar w:fldCharType="end"/>
        </w:r>
      </w:ins>
    </w:p>
    <w:p w14:paraId="20FC5589" w14:textId="68137248" w:rsidR="007147BA" w:rsidRDefault="007147BA">
      <w:pPr>
        <w:pStyle w:val="TOC2"/>
        <w:tabs>
          <w:tab w:val="left" w:pos="879"/>
          <w:tab w:val="right" w:leader="dot" w:pos="9010"/>
        </w:tabs>
        <w:rPr>
          <w:ins w:id="34" w:author="Nikki Papenfus" w:date="2025-09-30T14:02:00Z" w16du:dateUtc="2025-09-30T12:02:00Z"/>
          <w:rFonts w:asciiTheme="minorHAnsi" w:eastAsiaTheme="minorEastAsia" w:hAnsiTheme="minorHAnsi"/>
          <w:noProof/>
          <w:sz w:val="24"/>
          <w:szCs w:val="24"/>
          <w:lang w:eastAsia="en-GB"/>
        </w:rPr>
      </w:pPr>
      <w:ins w:id="3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"_Toc210133384"</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1.5</w:t>
        </w:r>
        <w:r>
          <w:rPr>
            <w:rFonts w:asciiTheme="minorHAnsi" w:eastAsiaTheme="minorEastAsia" w:hAnsiTheme="minorHAnsi"/>
            <w:noProof/>
            <w:sz w:val="24"/>
            <w:szCs w:val="24"/>
            <w:lang w:eastAsia="en-GB"/>
          </w:rPr>
          <w:tab/>
        </w:r>
        <w:r w:rsidRPr="00FB75AC">
          <w:rPr>
            <w:rStyle w:val="Hyperlink"/>
            <w:noProof/>
          </w:rPr>
          <w:t>Why Open Box</w:t>
        </w:r>
        <w:r>
          <w:rPr>
            <w:noProof/>
            <w:webHidden/>
          </w:rPr>
          <w:tab/>
        </w:r>
        <w:r>
          <w:rPr>
            <w:noProof/>
            <w:webHidden/>
          </w:rPr>
          <w:fldChar w:fldCharType="begin"/>
        </w:r>
        <w:r>
          <w:rPr>
            <w:noProof/>
            <w:webHidden/>
          </w:rPr>
          <w:instrText xml:space="preserve"> PAGEREF _Toc210133384 \h </w:instrText>
        </w:r>
      </w:ins>
      <w:r>
        <w:rPr>
          <w:noProof/>
          <w:webHidden/>
        </w:rPr>
      </w:r>
      <w:ins w:id="36" w:author="Nikki Papenfus" w:date="2025-09-30T14:02:00Z" w16du:dateUtc="2025-09-30T12:02:00Z">
        <w:r>
          <w:rPr>
            <w:noProof/>
            <w:webHidden/>
          </w:rPr>
          <w:fldChar w:fldCharType="separate"/>
        </w:r>
      </w:ins>
      <w:ins w:id="37" w:author="Nikki Papenfus" w:date="2025-09-30T16:40:00Z" w16du:dateUtc="2025-09-30T14:40:00Z">
        <w:r w:rsidR="00800D1A">
          <w:rPr>
            <w:noProof/>
            <w:webHidden/>
          </w:rPr>
          <w:t>4</w:t>
        </w:r>
      </w:ins>
      <w:ins w:id="38" w:author="Nikki Papenfus" w:date="2025-09-30T14:02:00Z" w16du:dateUtc="2025-09-30T12:02:00Z">
        <w:r>
          <w:rPr>
            <w:noProof/>
            <w:webHidden/>
          </w:rPr>
          <w:fldChar w:fldCharType="end"/>
        </w:r>
        <w:r w:rsidRPr="00FB75AC">
          <w:rPr>
            <w:rStyle w:val="Hyperlink"/>
            <w:noProof/>
          </w:rPr>
          <w:fldChar w:fldCharType="end"/>
        </w:r>
      </w:ins>
    </w:p>
    <w:p w14:paraId="0B6A37F9" w14:textId="1638B800" w:rsidR="007147BA" w:rsidRDefault="007147BA">
      <w:pPr>
        <w:pStyle w:val="TOC1"/>
        <w:rPr>
          <w:ins w:id="39" w:author="Nikki Papenfus" w:date="2025-09-30T14:02:00Z" w16du:dateUtc="2025-09-30T12:02:00Z"/>
          <w:rFonts w:asciiTheme="minorHAnsi" w:eastAsiaTheme="minorEastAsia" w:hAnsiTheme="minorHAnsi" w:cstheme="minorBidi"/>
          <w:color w:val="auto"/>
          <w:sz w:val="24"/>
          <w:szCs w:val="24"/>
          <w:lang w:eastAsia="en-GB"/>
        </w:rPr>
      </w:pPr>
      <w:ins w:id="40"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"_Toc210133385"</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2.</w:t>
        </w:r>
        <w:r>
          <w:rPr>
            <w:rFonts w:asciiTheme="minorHAnsi" w:eastAsiaTheme="minorEastAsia" w:hAnsiTheme="minorHAnsi" w:cstheme="minorBidi"/>
            <w:color w:val="auto"/>
            <w:sz w:val="24"/>
            <w:szCs w:val="24"/>
            <w:lang w:eastAsia="en-GB"/>
          </w:rPr>
          <w:tab/>
        </w:r>
        <w:r w:rsidRPr="00FB75AC">
          <w:rPr>
            <w:rStyle w:val="Hyperlink"/>
          </w:rPr>
          <w:t>Open Box Overview</w:t>
        </w:r>
        <w:r>
          <w:rPr>
            <w:webHidden/>
          </w:rPr>
          <w:tab/>
        </w:r>
        <w:r>
          <w:rPr>
            <w:webHidden/>
          </w:rPr>
          <w:fldChar w:fldCharType="begin"/>
        </w:r>
        <w:r>
          <w:rPr>
            <w:webHidden/>
          </w:rPr>
          <w:instrText xml:space="preserve"> PAGEREF _Toc210133385 \h </w:instrText>
        </w:r>
      </w:ins>
      <w:r>
        <w:rPr>
          <w:webHidden/>
        </w:rPr>
      </w:r>
      <w:ins w:id="41" w:author="Nikki Papenfus" w:date="2025-09-30T14:02:00Z" w16du:dateUtc="2025-09-30T12:02:00Z">
        <w:r>
          <w:rPr>
            <w:webHidden/>
          </w:rPr>
          <w:fldChar w:fldCharType="separate"/>
        </w:r>
      </w:ins>
      <w:ins w:id="42" w:author="Nikki Papenfus" w:date="2025-09-30T16:40:00Z" w16du:dateUtc="2025-09-30T14:40:00Z">
        <w:r w:rsidR="00800D1A">
          <w:rPr>
            <w:webHidden/>
          </w:rPr>
          <w:t>5</w:t>
        </w:r>
      </w:ins>
      <w:ins w:id="43" w:author="Nikki Papenfus" w:date="2025-09-30T14:02:00Z" w16du:dateUtc="2025-09-30T12:02:00Z">
        <w:r>
          <w:rPr>
            <w:webHidden/>
          </w:rPr>
          <w:fldChar w:fldCharType="end"/>
        </w:r>
        <w:r w:rsidRPr="00FB75AC">
          <w:rPr>
            <w:rStyle w:val="Hyperlink"/>
          </w:rPr>
          <w:fldChar w:fldCharType="end"/>
        </w:r>
      </w:ins>
    </w:p>
    <w:p w14:paraId="04F1FEB6" w14:textId="6D24482D" w:rsidR="007147BA" w:rsidRDefault="007147BA">
      <w:pPr>
        <w:pStyle w:val="TOC2"/>
        <w:tabs>
          <w:tab w:val="left" w:pos="879"/>
          <w:tab w:val="right" w:leader="dot" w:pos="9010"/>
        </w:tabs>
        <w:rPr>
          <w:ins w:id="44" w:author="Nikki Papenfus" w:date="2025-09-30T14:02:00Z" w16du:dateUtc="2025-09-30T12:02:00Z"/>
          <w:rFonts w:asciiTheme="minorHAnsi" w:eastAsiaTheme="minorEastAsia" w:hAnsiTheme="minorHAnsi"/>
          <w:noProof/>
          <w:sz w:val="24"/>
          <w:szCs w:val="24"/>
          <w:lang w:eastAsia="en-GB"/>
        </w:rPr>
      </w:pPr>
      <w:ins w:id="4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"_Toc210133386"</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2.1</w:t>
        </w:r>
        <w:r>
          <w:rPr>
            <w:rFonts w:asciiTheme="minorHAnsi" w:eastAsiaTheme="minorEastAsia" w:hAnsiTheme="minorHAnsi"/>
            <w:noProof/>
            <w:sz w:val="24"/>
            <w:szCs w:val="24"/>
            <w:lang w:eastAsia="en-GB"/>
          </w:rPr>
          <w:tab/>
        </w:r>
        <w:r w:rsidRPr="00FB75AC">
          <w:rPr>
            <w:rStyle w:val="Hyperlink"/>
            <w:noProof/>
          </w:rPr>
          <w:t>About Open Box</w:t>
        </w:r>
        <w:r>
          <w:rPr>
            <w:noProof/>
            <w:webHidden/>
          </w:rPr>
          <w:tab/>
        </w:r>
        <w:r>
          <w:rPr>
            <w:noProof/>
            <w:webHidden/>
          </w:rPr>
          <w:fldChar w:fldCharType="begin"/>
        </w:r>
        <w:r>
          <w:rPr>
            <w:noProof/>
            <w:webHidden/>
          </w:rPr>
          <w:instrText xml:space="preserve"> PAGEREF _Toc210133386 \h </w:instrText>
        </w:r>
      </w:ins>
      <w:r>
        <w:rPr>
          <w:noProof/>
          <w:webHidden/>
        </w:rPr>
      </w:r>
      <w:ins w:id="46" w:author="Nikki Papenfus" w:date="2025-09-30T14:02:00Z" w16du:dateUtc="2025-09-30T12:02:00Z">
        <w:r>
          <w:rPr>
            <w:noProof/>
            <w:webHidden/>
          </w:rPr>
          <w:fldChar w:fldCharType="separate"/>
        </w:r>
      </w:ins>
      <w:ins w:id="47" w:author="Nikki Papenfus" w:date="2025-09-30T16:40:00Z" w16du:dateUtc="2025-09-30T14:40:00Z">
        <w:r w:rsidR="00800D1A">
          <w:rPr>
            <w:noProof/>
            <w:webHidden/>
          </w:rPr>
          <w:t>5</w:t>
        </w:r>
      </w:ins>
      <w:ins w:id="48" w:author="Nikki Papenfus" w:date="2025-09-30T14:02:00Z" w16du:dateUtc="2025-09-30T12:02:00Z">
        <w:r>
          <w:rPr>
            <w:noProof/>
            <w:webHidden/>
          </w:rPr>
          <w:fldChar w:fldCharType="end"/>
        </w:r>
        <w:r w:rsidRPr="00FB75AC">
          <w:rPr>
            <w:rStyle w:val="Hyperlink"/>
            <w:noProof/>
          </w:rPr>
          <w:fldChar w:fldCharType="end"/>
        </w:r>
      </w:ins>
    </w:p>
    <w:p w14:paraId="52C548E2" w14:textId="1248FF6C" w:rsidR="007147BA" w:rsidRDefault="007147BA">
      <w:pPr>
        <w:pStyle w:val="TOC2"/>
        <w:tabs>
          <w:tab w:val="left" w:pos="879"/>
          <w:tab w:val="right" w:leader="dot" w:pos="9010"/>
        </w:tabs>
        <w:rPr>
          <w:ins w:id="49" w:author="Nikki Papenfus" w:date="2025-09-30T14:02:00Z" w16du:dateUtc="2025-09-30T12:02:00Z"/>
          <w:rFonts w:asciiTheme="minorHAnsi" w:eastAsiaTheme="minorEastAsia" w:hAnsiTheme="minorHAnsi"/>
          <w:noProof/>
          <w:sz w:val="24"/>
          <w:szCs w:val="24"/>
          <w:lang w:eastAsia="en-GB"/>
        </w:rPr>
      </w:pPr>
      <w:ins w:id="5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"_Toc210133387"</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2.2</w:t>
        </w:r>
        <w:r>
          <w:rPr>
            <w:rFonts w:asciiTheme="minorHAnsi" w:eastAsiaTheme="minorEastAsia" w:hAnsiTheme="minorHAnsi"/>
            <w:noProof/>
            <w:sz w:val="24"/>
            <w:szCs w:val="24"/>
            <w:lang w:eastAsia="en-GB"/>
          </w:rPr>
          <w:tab/>
        </w:r>
        <w:r w:rsidRPr="00FB75AC">
          <w:rPr>
            <w:rStyle w:val="Hyperlink"/>
            <w:noProof/>
          </w:rPr>
          <w:t>Purpose, Vision and Primary Goal</w:t>
        </w:r>
        <w:r>
          <w:rPr>
            <w:noProof/>
            <w:webHidden/>
          </w:rPr>
          <w:tab/>
        </w:r>
        <w:r>
          <w:rPr>
            <w:noProof/>
            <w:webHidden/>
          </w:rPr>
          <w:fldChar w:fldCharType="begin"/>
        </w:r>
        <w:r>
          <w:rPr>
            <w:noProof/>
            <w:webHidden/>
          </w:rPr>
          <w:instrText xml:space="preserve"> PAGEREF _Toc210133387 \h </w:instrText>
        </w:r>
      </w:ins>
      <w:r>
        <w:rPr>
          <w:noProof/>
          <w:webHidden/>
        </w:rPr>
      </w:r>
      <w:ins w:id="51" w:author="Nikki Papenfus" w:date="2025-09-30T14:02:00Z" w16du:dateUtc="2025-09-30T12:02:00Z">
        <w:r>
          <w:rPr>
            <w:noProof/>
            <w:webHidden/>
          </w:rPr>
          <w:fldChar w:fldCharType="separate"/>
        </w:r>
      </w:ins>
      <w:ins w:id="52" w:author="Nikki Papenfus" w:date="2025-09-30T16:40:00Z" w16du:dateUtc="2025-09-30T14:40:00Z">
        <w:r w:rsidR="00800D1A">
          <w:rPr>
            <w:noProof/>
            <w:webHidden/>
          </w:rPr>
          <w:t>6</w:t>
        </w:r>
      </w:ins>
      <w:ins w:id="53" w:author="Nikki Papenfus" w:date="2025-09-30T14:02:00Z" w16du:dateUtc="2025-09-30T12:02:00Z">
        <w:r>
          <w:rPr>
            <w:noProof/>
            <w:webHidden/>
          </w:rPr>
          <w:fldChar w:fldCharType="end"/>
        </w:r>
        <w:r w:rsidRPr="00FB75AC">
          <w:rPr>
            <w:rStyle w:val="Hyperlink"/>
            <w:noProof/>
          </w:rPr>
          <w:fldChar w:fldCharType="end"/>
        </w:r>
      </w:ins>
    </w:p>
    <w:p w14:paraId="7589EBDA" w14:textId="3E1610AE" w:rsidR="007147BA" w:rsidRDefault="007147BA">
      <w:pPr>
        <w:pStyle w:val="TOC2"/>
        <w:tabs>
          <w:tab w:val="left" w:pos="879"/>
          <w:tab w:val="right" w:leader="dot" w:pos="9010"/>
        </w:tabs>
        <w:rPr>
          <w:ins w:id="54" w:author="Nikki Papenfus" w:date="2025-09-30T14:02:00Z" w16du:dateUtc="2025-09-30T12:02:00Z"/>
          <w:rFonts w:asciiTheme="minorHAnsi" w:eastAsiaTheme="minorEastAsia" w:hAnsiTheme="minorHAnsi"/>
          <w:noProof/>
          <w:sz w:val="24"/>
          <w:szCs w:val="24"/>
          <w:lang w:eastAsia="en-GB"/>
        </w:rPr>
      </w:pPr>
      <w:ins w:id="5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"_Toc210133388"</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2.3</w:t>
        </w:r>
        <w:r>
          <w:rPr>
            <w:rFonts w:asciiTheme="minorHAnsi" w:eastAsiaTheme="minorEastAsia" w:hAnsiTheme="minorHAnsi"/>
            <w:noProof/>
            <w:sz w:val="24"/>
            <w:szCs w:val="24"/>
            <w:lang w:eastAsia="en-GB"/>
          </w:rPr>
          <w:tab/>
        </w:r>
        <w:r w:rsidRPr="00FB75AC">
          <w:rPr>
            <w:rStyle w:val="Hyperlink"/>
            <w:noProof/>
          </w:rPr>
          <w:t>Our Clients</w:t>
        </w:r>
        <w:r>
          <w:rPr>
            <w:noProof/>
            <w:webHidden/>
          </w:rPr>
          <w:tab/>
        </w:r>
        <w:r>
          <w:rPr>
            <w:noProof/>
            <w:webHidden/>
          </w:rPr>
          <w:fldChar w:fldCharType="begin"/>
        </w:r>
        <w:r>
          <w:rPr>
            <w:noProof/>
            <w:webHidden/>
          </w:rPr>
          <w:instrText xml:space="preserve"> PAGEREF _Toc210133388 \h </w:instrText>
        </w:r>
      </w:ins>
      <w:r>
        <w:rPr>
          <w:noProof/>
          <w:webHidden/>
        </w:rPr>
      </w:r>
      <w:ins w:id="56" w:author="Nikki Papenfus" w:date="2025-09-30T14:02:00Z" w16du:dateUtc="2025-09-30T12:02:00Z">
        <w:r>
          <w:rPr>
            <w:noProof/>
            <w:webHidden/>
          </w:rPr>
          <w:fldChar w:fldCharType="separate"/>
        </w:r>
      </w:ins>
      <w:ins w:id="57" w:author="Nikki Papenfus" w:date="2025-09-30T16:40:00Z" w16du:dateUtc="2025-09-30T14:40:00Z">
        <w:r w:rsidR="00800D1A">
          <w:rPr>
            <w:noProof/>
            <w:webHidden/>
          </w:rPr>
          <w:t>6</w:t>
        </w:r>
      </w:ins>
      <w:ins w:id="58" w:author="Nikki Papenfus" w:date="2025-09-30T14:02:00Z" w16du:dateUtc="2025-09-30T12:02:00Z">
        <w:r>
          <w:rPr>
            <w:noProof/>
            <w:webHidden/>
          </w:rPr>
          <w:fldChar w:fldCharType="end"/>
        </w:r>
        <w:r w:rsidRPr="00FB75AC">
          <w:rPr>
            <w:rStyle w:val="Hyperlink"/>
            <w:noProof/>
          </w:rPr>
          <w:fldChar w:fldCharType="end"/>
        </w:r>
      </w:ins>
    </w:p>
    <w:p w14:paraId="4729FDA9" w14:textId="35DFEBC9" w:rsidR="007147BA" w:rsidRDefault="007147BA">
      <w:pPr>
        <w:pStyle w:val="TOC2"/>
        <w:tabs>
          <w:tab w:val="left" w:pos="879"/>
          <w:tab w:val="right" w:leader="dot" w:pos="9010"/>
        </w:tabs>
        <w:rPr>
          <w:ins w:id="59" w:author="Nikki Papenfus" w:date="2025-09-30T14:02:00Z" w16du:dateUtc="2025-09-30T12:02:00Z"/>
          <w:rFonts w:asciiTheme="minorHAnsi" w:eastAsiaTheme="minorEastAsia" w:hAnsiTheme="minorHAnsi"/>
          <w:noProof/>
          <w:sz w:val="24"/>
          <w:szCs w:val="24"/>
          <w:lang w:eastAsia="en-GB"/>
        </w:rPr>
      </w:pPr>
      <w:ins w:id="6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"_Toc210133389"</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2.4</w:t>
        </w:r>
        <w:r>
          <w:rPr>
            <w:rFonts w:asciiTheme="minorHAnsi" w:eastAsiaTheme="minorEastAsia" w:hAnsiTheme="minorHAnsi"/>
            <w:noProof/>
            <w:sz w:val="24"/>
            <w:szCs w:val="24"/>
            <w:lang w:eastAsia="en-GB"/>
          </w:rPr>
          <w:tab/>
        </w:r>
        <w:r w:rsidRPr="00FB75AC">
          <w:rPr>
            <w:rStyle w:val="Hyperlink"/>
            <w:noProof/>
          </w:rPr>
          <w:t>Our People</w:t>
        </w:r>
        <w:r>
          <w:rPr>
            <w:noProof/>
            <w:webHidden/>
          </w:rPr>
          <w:tab/>
        </w:r>
        <w:r>
          <w:rPr>
            <w:noProof/>
            <w:webHidden/>
          </w:rPr>
          <w:fldChar w:fldCharType="begin"/>
        </w:r>
        <w:r>
          <w:rPr>
            <w:noProof/>
            <w:webHidden/>
          </w:rPr>
          <w:instrText xml:space="preserve"> PAGEREF _Toc210133389 \h </w:instrText>
        </w:r>
      </w:ins>
      <w:r>
        <w:rPr>
          <w:noProof/>
          <w:webHidden/>
        </w:rPr>
      </w:r>
      <w:ins w:id="61" w:author="Nikki Papenfus" w:date="2025-09-30T14:02:00Z" w16du:dateUtc="2025-09-30T12:02:00Z">
        <w:r>
          <w:rPr>
            <w:noProof/>
            <w:webHidden/>
          </w:rPr>
          <w:fldChar w:fldCharType="separate"/>
        </w:r>
      </w:ins>
      <w:ins w:id="62" w:author="Nikki Papenfus" w:date="2025-09-30T16:40:00Z" w16du:dateUtc="2025-09-30T14:40:00Z">
        <w:r w:rsidR="00800D1A">
          <w:rPr>
            <w:noProof/>
            <w:webHidden/>
          </w:rPr>
          <w:t>6</w:t>
        </w:r>
      </w:ins>
      <w:ins w:id="63" w:author="Nikki Papenfus" w:date="2025-09-30T14:02:00Z" w16du:dateUtc="2025-09-30T12:02:00Z">
        <w:r>
          <w:rPr>
            <w:noProof/>
            <w:webHidden/>
          </w:rPr>
          <w:fldChar w:fldCharType="end"/>
        </w:r>
        <w:r w:rsidRPr="00FB75AC">
          <w:rPr>
            <w:rStyle w:val="Hyperlink"/>
            <w:noProof/>
          </w:rPr>
          <w:fldChar w:fldCharType="end"/>
        </w:r>
      </w:ins>
    </w:p>
    <w:p w14:paraId="30F512CA" w14:textId="4E415513" w:rsidR="007147BA" w:rsidRDefault="007147BA">
      <w:pPr>
        <w:pStyle w:val="TOC2"/>
        <w:tabs>
          <w:tab w:val="left" w:pos="879"/>
          <w:tab w:val="right" w:leader="dot" w:pos="9010"/>
        </w:tabs>
        <w:rPr>
          <w:ins w:id="64" w:author="Nikki Papenfus" w:date="2025-09-30T14:02:00Z" w16du:dateUtc="2025-09-30T12:02:00Z"/>
          <w:rFonts w:asciiTheme="minorHAnsi" w:eastAsiaTheme="minorEastAsia" w:hAnsiTheme="minorHAnsi"/>
          <w:noProof/>
          <w:sz w:val="24"/>
          <w:szCs w:val="24"/>
          <w:lang w:eastAsia="en-GB"/>
        </w:rPr>
      </w:pPr>
      <w:ins w:id="6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"_Toc210133390"</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2.5</w:t>
        </w:r>
        <w:r>
          <w:rPr>
            <w:rFonts w:asciiTheme="minorHAnsi" w:eastAsiaTheme="minorEastAsia" w:hAnsiTheme="minorHAnsi"/>
            <w:noProof/>
            <w:sz w:val="24"/>
            <w:szCs w:val="24"/>
            <w:lang w:eastAsia="en-GB"/>
          </w:rPr>
          <w:tab/>
        </w:r>
        <w:r w:rsidRPr="00FB75AC">
          <w:rPr>
            <w:rStyle w:val="Hyperlink"/>
            <w:noProof/>
          </w:rPr>
          <w:t>Qualifications &amp; Certifications</w:t>
        </w:r>
        <w:r>
          <w:rPr>
            <w:noProof/>
            <w:webHidden/>
          </w:rPr>
          <w:tab/>
        </w:r>
        <w:r>
          <w:rPr>
            <w:noProof/>
            <w:webHidden/>
          </w:rPr>
          <w:fldChar w:fldCharType="begin"/>
        </w:r>
        <w:r>
          <w:rPr>
            <w:noProof/>
            <w:webHidden/>
          </w:rPr>
          <w:instrText xml:space="preserve"> PAGEREF _Toc210133390 \h </w:instrText>
        </w:r>
      </w:ins>
      <w:r>
        <w:rPr>
          <w:noProof/>
          <w:webHidden/>
        </w:rPr>
      </w:r>
      <w:ins w:id="66" w:author="Nikki Papenfus" w:date="2025-09-30T14:02:00Z" w16du:dateUtc="2025-09-30T12:02:00Z">
        <w:r>
          <w:rPr>
            <w:noProof/>
            <w:webHidden/>
          </w:rPr>
          <w:fldChar w:fldCharType="separate"/>
        </w:r>
      </w:ins>
      <w:ins w:id="67" w:author="Nikki Papenfus" w:date="2025-09-30T16:40:00Z" w16du:dateUtc="2025-09-30T14:40:00Z">
        <w:r w:rsidR="00800D1A">
          <w:rPr>
            <w:noProof/>
            <w:webHidden/>
          </w:rPr>
          <w:t>7</w:t>
        </w:r>
      </w:ins>
      <w:ins w:id="68" w:author="Nikki Papenfus" w:date="2025-09-30T14:02:00Z" w16du:dateUtc="2025-09-30T12:02:00Z">
        <w:r>
          <w:rPr>
            <w:noProof/>
            <w:webHidden/>
          </w:rPr>
          <w:fldChar w:fldCharType="end"/>
        </w:r>
        <w:r w:rsidRPr="00FB75AC">
          <w:rPr>
            <w:rStyle w:val="Hyperlink"/>
            <w:noProof/>
          </w:rPr>
          <w:fldChar w:fldCharType="end"/>
        </w:r>
      </w:ins>
    </w:p>
    <w:p w14:paraId="44DE936B" w14:textId="5CE56B3A" w:rsidR="007147BA" w:rsidRDefault="007147BA">
      <w:pPr>
        <w:pStyle w:val="TOC2"/>
        <w:tabs>
          <w:tab w:val="left" w:pos="879"/>
          <w:tab w:val="right" w:leader="dot" w:pos="9010"/>
        </w:tabs>
        <w:rPr>
          <w:ins w:id="69" w:author="Nikki Papenfus" w:date="2025-09-30T14:02:00Z" w16du:dateUtc="2025-09-30T12:02:00Z"/>
          <w:rFonts w:asciiTheme="minorHAnsi" w:eastAsiaTheme="minorEastAsia" w:hAnsiTheme="minorHAnsi"/>
          <w:noProof/>
          <w:sz w:val="24"/>
          <w:szCs w:val="24"/>
          <w:lang w:eastAsia="en-GB"/>
        </w:rPr>
      </w:pPr>
      <w:ins w:id="7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"_Toc210133391"</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2.6</w:t>
        </w:r>
        <w:r>
          <w:rPr>
            <w:rFonts w:asciiTheme="minorHAnsi" w:eastAsiaTheme="minorEastAsia" w:hAnsiTheme="minorHAnsi"/>
            <w:noProof/>
            <w:sz w:val="24"/>
            <w:szCs w:val="24"/>
            <w:lang w:eastAsia="en-GB"/>
          </w:rPr>
          <w:tab/>
        </w:r>
        <w:r w:rsidRPr="00FB75AC">
          <w:rPr>
            <w:rStyle w:val="Hyperlink"/>
            <w:noProof/>
          </w:rPr>
          <w:t>Examples of Similar Work</w:t>
        </w:r>
        <w:r>
          <w:rPr>
            <w:noProof/>
            <w:webHidden/>
          </w:rPr>
          <w:tab/>
        </w:r>
        <w:r>
          <w:rPr>
            <w:noProof/>
            <w:webHidden/>
          </w:rPr>
          <w:fldChar w:fldCharType="begin"/>
        </w:r>
        <w:r>
          <w:rPr>
            <w:noProof/>
            <w:webHidden/>
          </w:rPr>
          <w:instrText xml:space="preserve"> PAGEREF _Toc210133391 \h </w:instrText>
        </w:r>
      </w:ins>
      <w:r>
        <w:rPr>
          <w:noProof/>
          <w:webHidden/>
        </w:rPr>
      </w:r>
      <w:ins w:id="71" w:author="Nikki Papenfus" w:date="2025-09-30T14:02:00Z" w16du:dateUtc="2025-09-30T12:02:00Z">
        <w:r>
          <w:rPr>
            <w:noProof/>
            <w:webHidden/>
          </w:rPr>
          <w:fldChar w:fldCharType="separate"/>
        </w:r>
      </w:ins>
      <w:ins w:id="72" w:author="Nikki Papenfus" w:date="2025-09-30T16:40:00Z" w16du:dateUtc="2025-09-30T14:40:00Z">
        <w:r w:rsidR="00800D1A">
          <w:rPr>
            <w:noProof/>
            <w:webHidden/>
          </w:rPr>
          <w:t>8</w:t>
        </w:r>
      </w:ins>
      <w:ins w:id="73" w:author="Nikki Papenfus" w:date="2025-09-30T14:02:00Z" w16du:dateUtc="2025-09-30T12:02:00Z">
        <w:r>
          <w:rPr>
            <w:noProof/>
            <w:webHidden/>
          </w:rPr>
          <w:fldChar w:fldCharType="end"/>
        </w:r>
        <w:r w:rsidRPr="00FB75AC">
          <w:rPr>
            <w:rStyle w:val="Hyperlink"/>
            <w:noProof/>
          </w:rPr>
          <w:fldChar w:fldCharType="end"/>
        </w:r>
      </w:ins>
    </w:p>
    <w:p w14:paraId="29CA4704" w14:textId="4D2B3873" w:rsidR="007147BA" w:rsidRDefault="007147BA">
      <w:pPr>
        <w:pStyle w:val="TOC1"/>
        <w:rPr>
          <w:ins w:id="74" w:author="Nikki Papenfus" w:date="2025-09-30T14:02:00Z" w16du:dateUtc="2025-09-30T12:02:00Z"/>
          <w:rFonts w:asciiTheme="minorHAnsi" w:eastAsiaTheme="minorEastAsia" w:hAnsiTheme="minorHAnsi" w:cstheme="minorBidi"/>
          <w:color w:val="auto"/>
          <w:sz w:val="24"/>
          <w:szCs w:val="24"/>
          <w:lang w:eastAsia="en-GB"/>
        </w:rPr>
      </w:pPr>
      <w:ins w:id="75"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"_Toc210133392"</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3.</w:t>
        </w:r>
        <w:r>
          <w:rPr>
            <w:rFonts w:asciiTheme="minorHAnsi" w:eastAsiaTheme="minorEastAsia" w:hAnsiTheme="minorHAnsi" w:cstheme="minorBidi"/>
            <w:color w:val="auto"/>
            <w:sz w:val="24"/>
            <w:szCs w:val="24"/>
            <w:lang w:eastAsia="en-GB"/>
          </w:rPr>
          <w:tab/>
        </w:r>
        <w:r w:rsidRPr="00FB75AC">
          <w:rPr>
            <w:rStyle w:val="Hyperlink"/>
          </w:rPr>
          <w:t>Proposed Solution</w:t>
        </w:r>
        <w:r>
          <w:rPr>
            <w:webHidden/>
          </w:rPr>
          <w:tab/>
        </w:r>
        <w:r>
          <w:rPr>
            <w:webHidden/>
          </w:rPr>
          <w:fldChar w:fldCharType="begin"/>
        </w:r>
        <w:r>
          <w:rPr>
            <w:webHidden/>
          </w:rPr>
          <w:instrText xml:space="preserve"> PAGEREF _Toc210133392 \h </w:instrText>
        </w:r>
      </w:ins>
      <w:r>
        <w:rPr>
          <w:webHidden/>
        </w:rPr>
      </w:r>
      <w:ins w:id="76" w:author="Nikki Papenfus" w:date="2025-09-30T14:02:00Z" w16du:dateUtc="2025-09-30T12:02:00Z">
        <w:r>
          <w:rPr>
            <w:webHidden/>
          </w:rPr>
          <w:fldChar w:fldCharType="separate"/>
        </w:r>
      </w:ins>
      <w:ins w:id="77" w:author="Nikki Papenfus" w:date="2025-09-30T16:40:00Z" w16du:dateUtc="2025-09-30T14:40:00Z">
        <w:r w:rsidR="00800D1A">
          <w:rPr>
            <w:webHidden/>
          </w:rPr>
          <w:t>10</w:t>
        </w:r>
      </w:ins>
      <w:ins w:id="78" w:author="Nikki Papenfus" w:date="2025-09-30T14:02:00Z" w16du:dateUtc="2025-09-30T12:02:00Z">
        <w:r>
          <w:rPr>
            <w:webHidden/>
          </w:rPr>
          <w:fldChar w:fldCharType="end"/>
        </w:r>
        <w:r w:rsidRPr="00FB75AC">
          <w:rPr>
            <w:rStyle w:val="Hyperlink"/>
          </w:rPr>
          <w:fldChar w:fldCharType="end"/>
        </w:r>
      </w:ins>
    </w:p>
    <w:p w14:paraId="50132172" w14:textId="33B6553A" w:rsidR="007147BA" w:rsidRDefault="007147BA">
      <w:pPr>
        <w:pStyle w:val="TOC2"/>
        <w:tabs>
          <w:tab w:val="left" w:pos="879"/>
          <w:tab w:val="right" w:leader="dot" w:pos="9010"/>
        </w:tabs>
        <w:rPr>
          <w:ins w:id="79" w:author="Nikki Papenfus" w:date="2025-09-30T14:02:00Z" w16du:dateUtc="2025-09-30T12:02:00Z"/>
          <w:rFonts w:asciiTheme="minorHAnsi" w:eastAsiaTheme="minorEastAsia" w:hAnsiTheme="minorHAnsi"/>
          <w:noProof/>
          <w:sz w:val="24"/>
          <w:szCs w:val="24"/>
          <w:lang w:eastAsia="en-GB"/>
        </w:rPr>
      </w:pPr>
      <w:ins w:id="8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"_Toc210133394"</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3.1</w:t>
        </w:r>
        <w:r>
          <w:rPr>
            <w:rFonts w:asciiTheme="minorHAnsi" w:eastAsiaTheme="minorEastAsia" w:hAnsiTheme="minorHAnsi"/>
            <w:noProof/>
            <w:sz w:val="24"/>
            <w:szCs w:val="24"/>
            <w:lang w:eastAsia="en-GB"/>
          </w:rPr>
          <w:tab/>
        </w:r>
        <w:r w:rsidRPr="00FB75AC">
          <w:rPr>
            <w:rStyle w:val="Hyperlink"/>
            <w:noProof/>
          </w:rPr>
          <w:t>Context Diagram</w:t>
        </w:r>
        <w:r>
          <w:rPr>
            <w:noProof/>
            <w:webHidden/>
          </w:rPr>
          <w:tab/>
        </w:r>
        <w:r>
          <w:rPr>
            <w:noProof/>
            <w:webHidden/>
          </w:rPr>
          <w:fldChar w:fldCharType="begin"/>
        </w:r>
        <w:r>
          <w:rPr>
            <w:noProof/>
            <w:webHidden/>
          </w:rPr>
          <w:instrText xml:space="preserve"> PAGEREF _Toc210133394 \h </w:instrText>
        </w:r>
      </w:ins>
      <w:r>
        <w:rPr>
          <w:noProof/>
          <w:webHidden/>
        </w:rPr>
      </w:r>
      <w:ins w:id="81" w:author="Nikki Papenfus" w:date="2025-09-30T14:02:00Z" w16du:dateUtc="2025-09-30T12:02:00Z">
        <w:r>
          <w:rPr>
            <w:noProof/>
            <w:webHidden/>
          </w:rPr>
          <w:fldChar w:fldCharType="separate"/>
        </w:r>
      </w:ins>
      <w:ins w:id="82" w:author="Nikki Papenfus" w:date="2025-09-30T16:40:00Z" w16du:dateUtc="2025-09-30T14:40:00Z">
        <w:r w:rsidR="00800D1A">
          <w:rPr>
            <w:noProof/>
            <w:webHidden/>
          </w:rPr>
          <w:t>11</w:t>
        </w:r>
      </w:ins>
      <w:ins w:id="83" w:author="Nikki Papenfus" w:date="2025-09-30T14:02:00Z" w16du:dateUtc="2025-09-30T12:02:00Z">
        <w:r>
          <w:rPr>
            <w:noProof/>
            <w:webHidden/>
          </w:rPr>
          <w:fldChar w:fldCharType="end"/>
        </w:r>
        <w:r w:rsidRPr="00FB75AC">
          <w:rPr>
            <w:rStyle w:val="Hyperlink"/>
            <w:noProof/>
          </w:rPr>
          <w:fldChar w:fldCharType="end"/>
        </w:r>
      </w:ins>
    </w:p>
    <w:p w14:paraId="08F6E6B6" w14:textId="4440B426" w:rsidR="007147BA" w:rsidRDefault="007147BA">
      <w:pPr>
        <w:pStyle w:val="TOC2"/>
        <w:tabs>
          <w:tab w:val="left" w:pos="879"/>
          <w:tab w:val="right" w:leader="dot" w:pos="9010"/>
        </w:tabs>
        <w:rPr>
          <w:ins w:id="84" w:author="Nikki Papenfus" w:date="2025-09-30T14:02:00Z" w16du:dateUtc="2025-09-30T12:02:00Z"/>
          <w:rFonts w:asciiTheme="minorHAnsi" w:eastAsiaTheme="minorEastAsia" w:hAnsiTheme="minorHAnsi"/>
          <w:noProof/>
          <w:sz w:val="24"/>
          <w:szCs w:val="24"/>
          <w:lang w:eastAsia="en-GB"/>
        </w:rPr>
      </w:pPr>
      <w:ins w:id="8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"_Toc210133395"</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3.2</w:t>
        </w:r>
        <w:r>
          <w:rPr>
            <w:rFonts w:asciiTheme="minorHAnsi" w:eastAsiaTheme="minorEastAsia" w:hAnsiTheme="minorHAnsi"/>
            <w:noProof/>
            <w:sz w:val="24"/>
            <w:szCs w:val="24"/>
            <w:lang w:eastAsia="en-GB"/>
          </w:rPr>
          <w:tab/>
        </w:r>
        <w:r w:rsidRPr="00FB75AC">
          <w:rPr>
            <w:rStyle w:val="Hyperlink"/>
            <w:noProof/>
          </w:rPr>
          <w:t>Future Functionality</w:t>
        </w:r>
        <w:r>
          <w:rPr>
            <w:noProof/>
            <w:webHidden/>
          </w:rPr>
          <w:tab/>
        </w:r>
        <w:r>
          <w:rPr>
            <w:noProof/>
            <w:webHidden/>
          </w:rPr>
          <w:fldChar w:fldCharType="begin"/>
        </w:r>
        <w:r>
          <w:rPr>
            <w:noProof/>
            <w:webHidden/>
          </w:rPr>
          <w:instrText xml:space="preserve"> PAGEREF _Toc210133395 \h </w:instrText>
        </w:r>
      </w:ins>
      <w:r>
        <w:rPr>
          <w:noProof/>
          <w:webHidden/>
        </w:rPr>
      </w:r>
      <w:ins w:id="86" w:author="Nikki Papenfus" w:date="2025-09-30T14:02:00Z" w16du:dateUtc="2025-09-30T12:02:00Z">
        <w:r>
          <w:rPr>
            <w:noProof/>
            <w:webHidden/>
          </w:rPr>
          <w:fldChar w:fldCharType="separate"/>
        </w:r>
      </w:ins>
      <w:ins w:id="87" w:author="Nikki Papenfus" w:date="2025-09-30T16:40:00Z" w16du:dateUtc="2025-09-30T14:40:00Z">
        <w:r w:rsidR="00800D1A">
          <w:rPr>
            <w:noProof/>
            <w:webHidden/>
          </w:rPr>
          <w:t>12</w:t>
        </w:r>
      </w:ins>
      <w:ins w:id="88" w:author="Nikki Papenfus" w:date="2025-09-30T14:02:00Z" w16du:dateUtc="2025-09-30T12:02:00Z">
        <w:r>
          <w:rPr>
            <w:noProof/>
            <w:webHidden/>
          </w:rPr>
          <w:fldChar w:fldCharType="end"/>
        </w:r>
        <w:r w:rsidRPr="00FB75AC">
          <w:rPr>
            <w:rStyle w:val="Hyperlink"/>
            <w:noProof/>
          </w:rPr>
          <w:fldChar w:fldCharType="end"/>
        </w:r>
      </w:ins>
    </w:p>
    <w:p w14:paraId="02FD94DC" w14:textId="5701F7F6" w:rsidR="007147BA" w:rsidRDefault="007147BA">
      <w:pPr>
        <w:pStyle w:val="TOC2"/>
        <w:tabs>
          <w:tab w:val="left" w:pos="879"/>
          <w:tab w:val="right" w:leader="dot" w:pos="9010"/>
        </w:tabs>
        <w:rPr>
          <w:ins w:id="89" w:author="Nikki Papenfus" w:date="2025-09-30T14:02:00Z" w16du:dateUtc="2025-09-30T12:02:00Z"/>
          <w:rFonts w:asciiTheme="minorHAnsi" w:eastAsiaTheme="minorEastAsia" w:hAnsiTheme="minorHAnsi"/>
          <w:noProof/>
          <w:sz w:val="24"/>
          <w:szCs w:val="24"/>
          <w:lang w:eastAsia="en-GB"/>
        </w:rPr>
      </w:pPr>
      <w:ins w:id="9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"_Toc210133398"</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3.3</w:t>
        </w:r>
        <w:r>
          <w:rPr>
            <w:rFonts w:asciiTheme="minorHAnsi" w:eastAsiaTheme="minorEastAsia" w:hAnsiTheme="minorHAnsi"/>
            <w:noProof/>
            <w:sz w:val="24"/>
            <w:szCs w:val="24"/>
            <w:lang w:eastAsia="en-GB"/>
          </w:rPr>
          <w:tab/>
        </w:r>
        <w:r w:rsidRPr="00FB75AC">
          <w:rPr>
            <w:rStyle w:val="Hyperlink"/>
            <w:noProof/>
          </w:rPr>
          <w:t>Support</w:t>
        </w:r>
        <w:r>
          <w:rPr>
            <w:noProof/>
            <w:webHidden/>
          </w:rPr>
          <w:tab/>
        </w:r>
        <w:r>
          <w:rPr>
            <w:noProof/>
            <w:webHidden/>
          </w:rPr>
          <w:fldChar w:fldCharType="begin"/>
        </w:r>
        <w:r>
          <w:rPr>
            <w:noProof/>
            <w:webHidden/>
          </w:rPr>
          <w:instrText xml:space="preserve"> PAGEREF _Toc210133398 \h </w:instrText>
        </w:r>
      </w:ins>
      <w:r>
        <w:rPr>
          <w:noProof/>
          <w:webHidden/>
        </w:rPr>
      </w:r>
      <w:ins w:id="91" w:author="Nikki Papenfus" w:date="2025-09-30T14:02:00Z" w16du:dateUtc="2025-09-30T12:02:00Z">
        <w:r>
          <w:rPr>
            <w:noProof/>
            <w:webHidden/>
          </w:rPr>
          <w:fldChar w:fldCharType="separate"/>
        </w:r>
      </w:ins>
      <w:ins w:id="92" w:author="Nikki Papenfus" w:date="2025-09-30T16:40:00Z" w16du:dateUtc="2025-09-30T14:40:00Z">
        <w:r w:rsidR="00800D1A">
          <w:rPr>
            <w:noProof/>
            <w:webHidden/>
          </w:rPr>
          <w:t>13</w:t>
        </w:r>
      </w:ins>
      <w:ins w:id="93" w:author="Nikki Papenfus" w:date="2025-09-30T14:02:00Z" w16du:dateUtc="2025-09-30T12:02:00Z">
        <w:r>
          <w:rPr>
            <w:noProof/>
            <w:webHidden/>
          </w:rPr>
          <w:fldChar w:fldCharType="end"/>
        </w:r>
        <w:r w:rsidRPr="00FB75AC">
          <w:rPr>
            <w:rStyle w:val="Hyperlink"/>
            <w:noProof/>
          </w:rPr>
          <w:fldChar w:fldCharType="end"/>
        </w:r>
      </w:ins>
    </w:p>
    <w:p w14:paraId="55446D00" w14:textId="6A73758B" w:rsidR="007147BA" w:rsidRDefault="007147BA">
      <w:pPr>
        <w:pStyle w:val="TOC2"/>
        <w:tabs>
          <w:tab w:val="left" w:pos="879"/>
          <w:tab w:val="right" w:leader="dot" w:pos="9010"/>
        </w:tabs>
        <w:rPr>
          <w:ins w:id="94" w:author="Nikki Papenfus" w:date="2025-09-30T14:02:00Z" w16du:dateUtc="2025-09-30T12:02:00Z"/>
          <w:rFonts w:asciiTheme="minorHAnsi" w:eastAsiaTheme="minorEastAsia" w:hAnsiTheme="minorHAnsi"/>
          <w:noProof/>
          <w:sz w:val="24"/>
          <w:szCs w:val="24"/>
          <w:lang w:eastAsia="en-GB"/>
        </w:rPr>
      </w:pPr>
      <w:ins w:id="9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"_Toc210133399"</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3.4</w:t>
        </w:r>
        <w:r>
          <w:rPr>
            <w:rFonts w:asciiTheme="minorHAnsi" w:eastAsiaTheme="minorEastAsia" w:hAnsiTheme="minorHAnsi"/>
            <w:noProof/>
            <w:sz w:val="24"/>
            <w:szCs w:val="24"/>
            <w:lang w:eastAsia="en-GB"/>
          </w:rPr>
          <w:tab/>
        </w:r>
        <w:r w:rsidRPr="00FB75AC">
          <w:rPr>
            <w:rStyle w:val="Hyperlink"/>
            <w:noProof/>
          </w:rPr>
          <w:t>Training</w:t>
        </w:r>
        <w:r>
          <w:rPr>
            <w:noProof/>
            <w:webHidden/>
          </w:rPr>
          <w:tab/>
        </w:r>
        <w:r>
          <w:rPr>
            <w:noProof/>
            <w:webHidden/>
          </w:rPr>
          <w:fldChar w:fldCharType="begin"/>
        </w:r>
        <w:r>
          <w:rPr>
            <w:noProof/>
            <w:webHidden/>
          </w:rPr>
          <w:instrText xml:space="preserve"> PAGEREF _Toc210133399 \h </w:instrText>
        </w:r>
      </w:ins>
      <w:r>
        <w:rPr>
          <w:noProof/>
          <w:webHidden/>
        </w:rPr>
      </w:r>
      <w:ins w:id="96" w:author="Nikki Papenfus" w:date="2025-09-30T14:02:00Z" w16du:dateUtc="2025-09-30T12:02:00Z">
        <w:r>
          <w:rPr>
            <w:noProof/>
            <w:webHidden/>
          </w:rPr>
          <w:fldChar w:fldCharType="separate"/>
        </w:r>
      </w:ins>
      <w:ins w:id="97" w:author="Nikki Papenfus" w:date="2025-09-30T16:40:00Z" w16du:dateUtc="2025-09-30T14:40:00Z">
        <w:r w:rsidR="00800D1A">
          <w:rPr>
            <w:noProof/>
            <w:webHidden/>
          </w:rPr>
          <w:t>13</w:t>
        </w:r>
      </w:ins>
      <w:ins w:id="98" w:author="Nikki Papenfus" w:date="2025-09-30T14:02:00Z" w16du:dateUtc="2025-09-30T12:02:00Z">
        <w:r>
          <w:rPr>
            <w:noProof/>
            <w:webHidden/>
          </w:rPr>
          <w:fldChar w:fldCharType="end"/>
        </w:r>
        <w:r w:rsidRPr="00FB75AC">
          <w:rPr>
            <w:rStyle w:val="Hyperlink"/>
            <w:noProof/>
          </w:rPr>
          <w:fldChar w:fldCharType="end"/>
        </w:r>
      </w:ins>
    </w:p>
    <w:p w14:paraId="3D1671DE" w14:textId="159617D6" w:rsidR="007147BA" w:rsidRDefault="007147BA">
      <w:pPr>
        <w:pStyle w:val="TOC2"/>
        <w:tabs>
          <w:tab w:val="left" w:pos="879"/>
          <w:tab w:val="right" w:leader="dot" w:pos="9010"/>
        </w:tabs>
        <w:rPr>
          <w:ins w:id="99" w:author="Nikki Papenfus" w:date="2025-09-30T14:02:00Z" w16du:dateUtc="2025-09-30T12:02:00Z"/>
          <w:rFonts w:asciiTheme="minorHAnsi" w:eastAsiaTheme="minorEastAsia" w:hAnsiTheme="minorHAnsi"/>
          <w:noProof/>
          <w:sz w:val="24"/>
          <w:szCs w:val="24"/>
          <w:lang w:eastAsia="en-GB"/>
        </w:rPr>
      </w:pPr>
      <w:ins w:id="10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"_Toc210133401"</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3.5</w:t>
        </w:r>
        <w:r>
          <w:rPr>
            <w:rFonts w:asciiTheme="minorHAnsi" w:eastAsiaTheme="minorEastAsia" w:hAnsiTheme="minorHAnsi"/>
            <w:noProof/>
            <w:sz w:val="24"/>
            <w:szCs w:val="24"/>
            <w:lang w:eastAsia="en-GB"/>
          </w:rPr>
          <w:tab/>
        </w:r>
        <w:r w:rsidRPr="00FB75AC">
          <w:rPr>
            <w:rStyle w:val="Hyperlink"/>
            <w:noProof/>
          </w:rPr>
          <w:t>Exclusions and Limitations</w:t>
        </w:r>
        <w:r>
          <w:rPr>
            <w:noProof/>
            <w:webHidden/>
          </w:rPr>
          <w:tab/>
        </w:r>
        <w:r>
          <w:rPr>
            <w:noProof/>
            <w:webHidden/>
          </w:rPr>
          <w:fldChar w:fldCharType="begin"/>
        </w:r>
        <w:r>
          <w:rPr>
            <w:noProof/>
            <w:webHidden/>
          </w:rPr>
          <w:instrText xml:space="preserve"> PAGEREF _Toc210133401 \h </w:instrText>
        </w:r>
      </w:ins>
      <w:r>
        <w:rPr>
          <w:noProof/>
          <w:webHidden/>
        </w:rPr>
      </w:r>
      <w:ins w:id="101" w:author="Nikki Papenfus" w:date="2025-09-30T14:02:00Z" w16du:dateUtc="2025-09-30T12:02:00Z">
        <w:r>
          <w:rPr>
            <w:noProof/>
            <w:webHidden/>
          </w:rPr>
          <w:fldChar w:fldCharType="separate"/>
        </w:r>
      </w:ins>
      <w:ins w:id="102" w:author="Nikki Papenfus" w:date="2025-09-30T16:40:00Z" w16du:dateUtc="2025-09-30T14:40:00Z">
        <w:r w:rsidR="00800D1A">
          <w:rPr>
            <w:noProof/>
            <w:webHidden/>
          </w:rPr>
          <w:t>13</w:t>
        </w:r>
      </w:ins>
      <w:ins w:id="103" w:author="Nikki Papenfus" w:date="2025-09-30T14:02:00Z" w16du:dateUtc="2025-09-30T12:02:00Z">
        <w:r>
          <w:rPr>
            <w:noProof/>
            <w:webHidden/>
          </w:rPr>
          <w:fldChar w:fldCharType="end"/>
        </w:r>
        <w:r w:rsidRPr="00FB75AC">
          <w:rPr>
            <w:rStyle w:val="Hyperlink"/>
            <w:noProof/>
          </w:rPr>
          <w:fldChar w:fldCharType="end"/>
        </w:r>
      </w:ins>
    </w:p>
    <w:p w14:paraId="211B2C77" w14:textId="09D45CBF" w:rsidR="007147BA" w:rsidRDefault="007147BA">
      <w:pPr>
        <w:pStyle w:val="TOC1"/>
        <w:rPr>
          <w:ins w:id="104" w:author="Nikki Papenfus" w:date="2025-09-30T14:02:00Z" w16du:dateUtc="2025-09-30T12:02:00Z"/>
          <w:rFonts w:asciiTheme="minorHAnsi" w:eastAsiaTheme="minorEastAsia" w:hAnsiTheme="minorHAnsi" w:cstheme="minorBidi"/>
          <w:color w:val="auto"/>
          <w:sz w:val="24"/>
          <w:szCs w:val="24"/>
          <w:lang w:eastAsia="en-GB"/>
        </w:rPr>
      </w:pPr>
      <w:ins w:id="105"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"_Toc210133402"</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4.</w:t>
        </w:r>
        <w:r>
          <w:rPr>
            <w:rFonts w:asciiTheme="minorHAnsi" w:eastAsiaTheme="minorEastAsia" w:hAnsiTheme="minorHAnsi" w:cstheme="minorBidi"/>
            <w:color w:val="auto"/>
            <w:sz w:val="24"/>
            <w:szCs w:val="24"/>
            <w:lang w:eastAsia="en-GB"/>
          </w:rPr>
          <w:tab/>
        </w:r>
        <w:r w:rsidRPr="00FB75AC">
          <w:rPr>
            <w:rStyle w:val="Hyperlink"/>
          </w:rPr>
          <w:t>Project Methodology &amp; Governance</w:t>
        </w:r>
        <w:r>
          <w:rPr>
            <w:webHidden/>
          </w:rPr>
          <w:tab/>
        </w:r>
        <w:r>
          <w:rPr>
            <w:webHidden/>
          </w:rPr>
          <w:fldChar w:fldCharType="begin"/>
        </w:r>
        <w:r>
          <w:rPr>
            <w:webHidden/>
          </w:rPr>
          <w:instrText xml:space="preserve"> PAGEREF _Toc210133402 \h </w:instrText>
        </w:r>
      </w:ins>
      <w:r>
        <w:rPr>
          <w:webHidden/>
        </w:rPr>
      </w:r>
      <w:ins w:id="106" w:author="Nikki Papenfus" w:date="2025-09-30T14:02:00Z" w16du:dateUtc="2025-09-30T12:02:00Z">
        <w:r>
          <w:rPr>
            <w:webHidden/>
          </w:rPr>
          <w:fldChar w:fldCharType="separate"/>
        </w:r>
      </w:ins>
      <w:ins w:id="107" w:author="Nikki Papenfus" w:date="2025-09-30T16:40:00Z" w16du:dateUtc="2025-09-30T14:40:00Z">
        <w:r w:rsidR="00800D1A">
          <w:rPr>
            <w:webHidden/>
          </w:rPr>
          <w:t>14</w:t>
        </w:r>
      </w:ins>
      <w:ins w:id="108" w:author="Nikki Papenfus" w:date="2025-09-30T14:02:00Z" w16du:dateUtc="2025-09-30T12:02:00Z">
        <w:r>
          <w:rPr>
            <w:webHidden/>
          </w:rPr>
          <w:fldChar w:fldCharType="end"/>
        </w:r>
        <w:r w:rsidRPr="00FB75AC">
          <w:rPr>
            <w:rStyle w:val="Hyperlink"/>
          </w:rPr>
          <w:fldChar w:fldCharType="end"/>
        </w:r>
      </w:ins>
    </w:p>
    <w:p w14:paraId="2A858A67" w14:textId="3C925227" w:rsidR="007147BA" w:rsidRDefault="007147BA">
      <w:pPr>
        <w:pStyle w:val="TOC2"/>
        <w:tabs>
          <w:tab w:val="left" w:pos="879"/>
          <w:tab w:val="right" w:leader="dot" w:pos="9010"/>
        </w:tabs>
        <w:rPr>
          <w:ins w:id="109" w:author="Nikki Papenfus" w:date="2025-09-30T14:02:00Z" w16du:dateUtc="2025-09-30T12:02:00Z"/>
          <w:rFonts w:asciiTheme="minorHAnsi" w:eastAsiaTheme="minorEastAsia" w:hAnsiTheme="minorHAnsi"/>
          <w:noProof/>
          <w:sz w:val="24"/>
          <w:szCs w:val="24"/>
          <w:lang w:eastAsia="en-GB"/>
        </w:rPr>
      </w:pPr>
      <w:ins w:id="11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"_Toc210133403"</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4.1</w:t>
        </w:r>
        <w:r>
          <w:rPr>
            <w:rFonts w:asciiTheme="minorHAnsi" w:eastAsiaTheme="minorEastAsia" w:hAnsiTheme="minorHAnsi"/>
            <w:noProof/>
            <w:sz w:val="24"/>
            <w:szCs w:val="24"/>
            <w:lang w:eastAsia="en-GB"/>
          </w:rPr>
          <w:tab/>
        </w:r>
        <w:r w:rsidRPr="00FB75AC">
          <w:rPr>
            <w:rStyle w:val="Hyperlink"/>
            <w:noProof/>
          </w:rPr>
          <w:t>Discovery Phase Consulting</w:t>
        </w:r>
        <w:r>
          <w:rPr>
            <w:noProof/>
            <w:webHidden/>
          </w:rPr>
          <w:tab/>
        </w:r>
        <w:r>
          <w:rPr>
            <w:noProof/>
            <w:webHidden/>
          </w:rPr>
          <w:fldChar w:fldCharType="begin"/>
        </w:r>
        <w:r>
          <w:rPr>
            <w:noProof/>
            <w:webHidden/>
          </w:rPr>
          <w:instrText xml:space="preserve"> PAGEREF _Toc210133403 \h </w:instrText>
        </w:r>
      </w:ins>
      <w:r>
        <w:rPr>
          <w:noProof/>
          <w:webHidden/>
        </w:rPr>
      </w:r>
      <w:ins w:id="111" w:author="Nikki Papenfus" w:date="2025-09-30T14:02:00Z" w16du:dateUtc="2025-09-30T12:02:00Z">
        <w:r>
          <w:rPr>
            <w:noProof/>
            <w:webHidden/>
          </w:rPr>
          <w:fldChar w:fldCharType="separate"/>
        </w:r>
      </w:ins>
      <w:ins w:id="112" w:author="Nikki Papenfus" w:date="2025-09-30T16:40:00Z" w16du:dateUtc="2025-09-30T14:40:00Z">
        <w:r w:rsidR="00800D1A">
          <w:rPr>
            <w:noProof/>
            <w:webHidden/>
          </w:rPr>
          <w:t>14</w:t>
        </w:r>
      </w:ins>
      <w:ins w:id="113" w:author="Nikki Papenfus" w:date="2025-09-30T14:02:00Z" w16du:dateUtc="2025-09-30T12:02:00Z">
        <w:r>
          <w:rPr>
            <w:noProof/>
            <w:webHidden/>
          </w:rPr>
          <w:fldChar w:fldCharType="end"/>
        </w:r>
        <w:r w:rsidRPr="00FB75AC">
          <w:rPr>
            <w:rStyle w:val="Hyperlink"/>
            <w:noProof/>
          </w:rPr>
          <w:fldChar w:fldCharType="end"/>
        </w:r>
      </w:ins>
    </w:p>
    <w:p w14:paraId="601B5B98" w14:textId="774651B6" w:rsidR="007147BA" w:rsidRDefault="007147BA">
      <w:pPr>
        <w:pStyle w:val="TOC2"/>
        <w:tabs>
          <w:tab w:val="left" w:pos="879"/>
          <w:tab w:val="right" w:leader="dot" w:pos="9010"/>
        </w:tabs>
        <w:rPr>
          <w:ins w:id="114" w:author="Nikki Papenfus" w:date="2025-09-30T14:02:00Z" w16du:dateUtc="2025-09-30T12:02:00Z"/>
          <w:rFonts w:asciiTheme="minorHAnsi" w:eastAsiaTheme="minorEastAsia" w:hAnsiTheme="minorHAnsi"/>
          <w:noProof/>
          <w:sz w:val="24"/>
          <w:szCs w:val="24"/>
          <w:lang w:eastAsia="en-GB"/>
        </w:rPr>
      </w:pPr>
      <w:ins w:id="11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"_Toc210133404"</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4.2</w:t>
        </w:r>
        <w:r>
          <w:rPr>
            <w:rFonts w:asciiTheme="minorHAnsi" w:eastAsiaTheme="minorEastAsia" w:hAnsiTheme="minorHAnsi"/>
            <w:noProof/>
            <w:sz w:val="24"/>
            <w:szCs w:val="24"/>
            <w:lang w:eastAsia="en-GB"/>
          </w:rPr>
          <w:tab/>
        </w:r>
        <w:r w:rsidRPr="00FB75AC">
          <w:rPr>
            <w:rStyle w:val="Hyperlink"/>
            <w:noProof/>
          </w:rPr>
          <w:t>Sprint Zero - Design</w:t>
        </w:r>
        <w:r>
          <w:rPr>
            <w:noProof/>
            <w:webHidden/>
          </w:rPr>
          <w:tab/>
        </w:r>
        <w:r>
          <w:rPr>
            <w:noProof/>
            <w:webHidden/>
          </w:rPr>
          <w:fldChar w:fldCharType="begin"/>
        </w:r>
        <w:r>
          <w:rPr>
            <w:noProof/>
            <w:webHidden/>
          </w:rPr>
          <w:instrText xml:space="preserve"> PAGEREF _Toc210133404 \h </w:instrText>
        </w:r>
      </w:ins>
      <w:r>
        <w:rPr>
          <w:noProof/>
          <w:webHidden/>
        </w:rPr>
      </w:r>
      <w:ins w:id="116" w:author="Nikki Papenfus" w:date="2025-09-30T14:02:00Z" w16du:dateUtc="2025-09-30T12:02:00Z">
        <w:r>
          <w:rPr>
            <w:noProof/>
            <w:webHidden/>
          </w:rPr>
          <w:fldChar w:fldCharType="separate"/>
        </w:r>
      </w:ins>
      <w:ins w:id="117" w:author="Nikki Papenfus" w:date="2025-09-30T16:40:00Z" w16du:dateUtc="2025-09-30T14:40:00Z">
        <w:r w:rsidR="00800D1A">
          <w:rPr>
            <w:noProof/>
            <w:webHidden/>
          </w:rPr>
          <w:t>14</w:t>
        </w:r>
      </w:ins>
      <w:ins w:id="118" w:author="Nikki Papenfus" w:date="2025-09-30T14:02:00Z" w16du:dateUtc="2025-09-30T12:02:00Z">
        <w:r>
          <w:rPr>
            <w:noProof/>
            <w:webHidden/>
          </w:rPr>
          <w:fldChar w:fldCharType="end"/>
        </w:r>
        <w:r w:rsidRPr="00FB75AC">
          <w:rPr>
            <w:rStyle w:val="Hyperlink"/>
            <w:noProof/>
          </w:rPr>
          <w:fldChar w:fldCharType="end"/>
        </w:r>
      </w:ins>
    </w:p>
    <w:p w14:paraId="1495CFAE" w14:textId="7015FA12" w:rsidR="007147BA" w:rsidRDefault="007147BA">
      <w:pPr>
        <w:pStyle w:val="TOC2"/>
        <w:tabs>
          <w:tab w:val="left" w:pos="879"/>
          <w:tab w:val="right" w:leader="dot" w:pos="9010"/>
        </w:tabs>
        <w:rPr>
          <w:ins w:id="119" w:author="Nikki Papenfus" w:date="2025-09-30T14:02:00Z" w16du:dateUtc="2025-09-30T12:02:00Z"/>
          <w:rFonts w:asciiTheme="minorHAnsi" w:eastAsiaTheme="minorEastAsia" w:hAnsiTheme="minorHAnsi"/>
          <w:noProof/>
          <w:sz w:val="24"/>
          <w:szCs w:val="24"/>
          <w:lang w:eastAsia="en-GB"/>
        </w:rPr>
      </w:pPr>
      <w:ins w:id="12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"_Toc210133405"</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4.3</w:t>
        </w:r>
        <w:r>
          <w:rPr>
            <w:rFonts w:asciiTheme="minorHAnsi" w:eastAsiaTheme="minorEastAsia" w:hAnsiTheme="minorHAnsi"/>
            <w:noProof/>
            <w:sz w:val="24"/>
            <w:szCs w:val="24"/>
            <w:lang w:eastAsia="en-GB"/>
          </w:rPr>
          <w:tab/>
        </w:r>
        <w:r w:rsidRPr="00FB75AC">
          <w:rPr>
            <w:rStyle w:val="Hyperlink"/>
            <w:noProof/>
          </w:rPr>
          <w:t>Delivery</w:t>
        </w:r>
        <w:r>
          <w:rPr>
            <w:noProof/>
            <w:webHidden/>
          </w:rPr>
          <w:tab/>
        </w:r>
        <w:r>
          <w:rPr>
            <w:noProof/>
            <w:webHidden/>
          </w:rPr>
          <w:fldChar w:fldCharType="begin"/>
        </w:r>
        <w:r>
          <w:rPr>
            <w:noProof/>
            <w:webHidden/>
          </w:rPr>
          <w:instrText xml:space="preserve"> PAGEREF _Toc210133405 \h </w:instrText>
        </w:r>
      </w:ins>
      <w:r>
        <w:rPr>
          <w:noProof/>
          <w:webHidden/>
        </w:rPr>
      </w:r>
      <w:ins w:id="121" w:author="Nikki Papenfus" w:date="2025-09-30T14:02:00Z" w16du:dateUtc="2025-09-30T12:02:00Z">
        <w:r>
          <w:rPr>
            <w:noProof/>
            <w:webHidden/>
          </w:rPr>
          <w:fldChar w:fldCharType="separate"/>
        </w:r>
      </w:ins>
      <w:ins w:id="122" w:author="Nikki Papenfus" w:date="2025-09-30T16:40:00Z" w16du:dateUtc="2025-09-30T14:40:00Z">
        <w:r w:rsidR="00800D1A">
          <w:rPr>
            <w:noProof/>
            <w:webHidden/>
          </w:rPr>
          <w:t>14</w:t>
        </w:r>
      </w:ins>
      <w:ins w:id="123" w:author="Nikki Papenfus" w:date="2025-09-30T14:02:00Z" w16du:dateUtc="2025-09-30T12:02:00Z">
        <w:r>
          <w:rPr>
            <w:noProof/>
            <w:webHidden/>
          </w:rPr>
          <w:fldChar w:fldCharType="end"/>
        </w:r>
        <w:r w:rsidRPr="00FB75AC">
          <w:rPr>
            <w:rStyle w:val="Hyperlink"/>
            <w:noProof/>
          </w:rPr>
          <w:fldChar w:fldCharType="end"/>
        </w:r>
      </w:ins>
    </w:p>
    <w:p w14:paraId="524D0A8B" w14:textId="03813131" w:rsidR="007147BA" w:rsidRDefault="007147BA">
      <w:pPr>
        <w:pStyle w:val="TOC2"/>
        <w:tabs>
          <w:tab w:val="left" w:pos="879"/>
          <w:tab w:val="right" w:leader="dot" w:pos="9010"/>
        </w:tabs>
        <w:rPr>
          <w:ins w:id="124" w:author="Nikki Papenfus" w:date="2025-09-30T14:02:00Z" w16du:dateUtc="2025-09-30T12:02:00Z"/>
          <w:rFonts w:asciiTheme="minorHAnsi" w:eastAsiaTheme="minorEastAsia" w:hAnsiTheme="minorHAnsi"/>
          <w:noProof/>
          <w:sz w:val="24"/>
          <w:szCs w:val="24"/>
          <w:lang w:eastAsia="en-GB"/>
        </w:rPr>
      </w:pPr>
      <w:ins w:id="12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"_Toc210133406"</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4.4</w:t>
        </w:r>
        <w:r>
          <w:rPr>
            <w:rFonts w:asciiTheme="minorHAnsi" w:eastAsiaTheme="minorEastAsia" w:hAnsiTheme="minorHAnsi"/>
            <w:noProof/>
            <w:sz w:val="24"/>
            <w:szCs w:val="24"/>
            <w:lang w:eastAsia="en-GB"/>
          </w:rPr>
          <w:tab/>
        </w:r>
        <w:r w:rsidRPr="00FB75AC">
          <w:rPr>
            <w:rStyle w:val="Hyperlink"/>
            <w:noProof/>
          </w:rPr>
          <w:t>UAT</w:t>
        </w:r>
        <w:r>
          <w:rPr>
            <w:noProof/>
            <w:webHidden/>
          </w:rPr>
          <w:tab/>
        </w:r>
        <w:r>
          <w:rPr>
            <w:noProof/>
            <w:webHidden/>
          </w:rPr>
          <w:fldChar w:fldCharType="begin"/>
        </w:r>
        <w:r>
          <w:rPr>
            <w:noProof/>
            <w:webHidden/>
          </w:rPr>
          <w:instrText xml:space="preserve"> PAGEREF _Toc210133406 \h </w:instrText>
        </w:r>
      </w:ins>
      <w:r>
        <w:rPr>
          <w:noProof/>
          <w:webHidden/>
        </w:rPr>
      </w:r>
      <w:ins w:id="126" w:author="Nikki Papenfus" w:date="2025-09-30T14:02:00Z" w16du:dateUtc="2025-09-30T12:02:00Z">
        <w:r>
          <w:rPr>
            <w:noProof/>
            <w:webHidden/>
          </w:rPr>
          <w:fldChar w:fldCharType="separate"/>
        </w:r>
      </w:ins>
      <w:ins w:id="127" w:author="Nikki Papenfus" w:date="2025-09-30T16:40:00Z" w16du:dateUtc="2025-09-30T14:40:00Z">
        <w:r w:rsidR="00800D1A">
          <w:rPr>
            <w:noProof/>
            <w:webHidden/>
          </w:rPr>
          <w:t>15</w:t>
        </w:r>
      </w:ins>
      <w:ins w:id="128" w:author="Nikki Papenfus" w:date="2025-09-30T14:02:00Z" w16du:dateUtc="2025-09-30T12:02:00Z">
        <w:r>
          <w:rPr>
            <w:noProof/>
            <w:webHidden/>
          </w:rPr>
          <w:fldChar w:fldCharType="end"/>
        </w:r>
        <w:r w:rsidRPr="00FB75AC">
          <w:rPr>
            <w:rStyle w:val="Hyperlink"/>
            <w:noProof/>
          </w:rPr>
          <w:fldChar w:fldCharType="end"/>
        </w:r>
      </w:ins>
    </w:p>
    <w:p w14:paraId="709A6982" w14:textId="1DA07651" w:rsidR="007147BA" w:rsidRDefault="007147BA">
      <w:pPr>
        <w:pStyle w:val="TOC2"/>
        <w:tabs>
          <w:tab w:val="left" w:pos="879"/>
          <w:tab w:val="right" w:leader="dot" w:pos="9010"/>
        </w:tabs>
        <w:rPr>
          <w:ins w:id="129" w:author="Nikki Papenfus" w:date="2025-09-30T14:02:00Z" w16du:dateUtc="2025-09-30T12:02:00Z"/>
          <w:rFonts w:asciiTheme="minorHAnsi" w:eastAsiaTheme="minorEastAsia" w:hAnsiTheme="minorHAnsi"/>
          <w:noProof/>
          <w:sz w:val="24"/>
          <w:szCs w:val="24"/>
          <w:lang w:eastAsia="en-GB"/>
        </w:rPr>
      </w:pPr>
      <w:ins w:id="13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"_Toc210133407"</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4.5</w:t>
        </w:r>
        <w:r>
          <w:rPr>
            <w:rFonts w:asciiTheme="minorHAnsi" w:eastAsiaTheme="minorEastAsia" w:hAnsiTheme="minorHAnsi"/>
            <w:noProof/>
            <w:sz w:val="24"/>
            <w:szCs w:val="24"/>
            <w:lang w:eastAsia="en-GB"/>
          </w:rPr>
          <w:tab/>
        </w:r>
        <w:r w:rsidRPr="00FB75AC">
          <w:rPr>
            <w:rStyle w:val="Hyperlink"/>
            <w:noProof/>
          </w:rPr>
          <w:t>Project Management</w:t>
        </w:r>
        <w:r>
          <w:rPr>
            <w:noProof/>
            <w:webHidden/>
          </w:rPr>
          <w:tab/>
        </w:r>
        <w:r>
          <w:rPr>
            <w:noProof/>
            <w:webHidden/>
          </w:rPr>
          <w:fldChar w:fldCharType="begin"/>
        </w:r>
        <w:r>
          <w:rPr>
            <w:noProof/>
            <w:webHidden/>
          </w:rPr>
          <w:instrText xml:space="preserve"> PAGEREF _Toc210133407 \h </w:instrText>
        </w:r>
      </w:ins>
      <w:r>
        <w:rPr>
          <w:noProof/>
          <w:webHidden/>
        </w:rPr>
      </w:r>
      <w:ins w:id="131" w:author="Nikki Papenfus" w:date="2025-09-30T14:02:00Z" w16du:dateUtc="2025-09-30T12:02:00Z">
        <w:r>
          <w:rPr>
            <w:noProof/>
            <w:webHidden/>
          </w:rPr>
          <w:fldChar w:fldCharType="separate"/>
        </w:r>
      </w:ins>
      <w:ins w:id="132" w:author="Nikki Papenfus" w:date="2025-09-30T16:40:00Z" w16du:dateUtc="2025-09-30T14:40:00Z">
        <w:r w:rsidR="00800D1A">
          <w:rPr>
            <w:noProof/>
            <w:webHidden/>
          </w:rPr>
          <w:t>16</w:t>
        </w:r>
      </w:ins>
      <w:ins w:id="133" w:author="Nikki Papenfus" w:date="2025-09-30T14:02:00Z" w16du:dateUtc="2025-09-30T12:02:00Z">
        <w:r>
          <w:rPr>
            <w:noProof/>
            <w:webHidden/>
          </w:rPr>
          <w:fldChar w:fldCharType="end"/>
        </w:r>
        <w:r w:rsidRPr="00FB75AC">
          <w:rPr>
            <w:rStyle w:val="Hyperlink"/>
            <w:noProof/>
          </w:rPr>
          <w:fldChar w:fldCharType="end"/>
        </w:r>
      </w:ins>
    </w:p>
    <w:p w14:paraId="6ECE9975" w14:textId="6B720148" w:rsidR="007147BA" w:rsidRDefault="007147BA">
      <w:pPr>
        <w:pStyle w:val="TOC2"/>
        <w:tabs>
          <w:tab w:val="left" w:pos="879"/>
          <w:tab w:val="right" w:leader="dot" w:pos="9010"/>
        </w:tabs>
        <w:rPr>
          <w:ins w:id="134" w:author="Nikki Papenfus" w:date="2025-09-30T14:02:00Z" w16du:dateUtc="2025-09-30T12:02:00Z"/>
          <w:rFonts w:asciiTheme="minorHAnsi" w:eastAsiaTheme="minorEastAsia" w:hAnsiTheme="minorHAnsi"/>
          <w:noProof/>
          <w:sz w:val="24"/>
          <w:szCs w:val="24"/>
          <w:lang w:eastAsia="en-GB"/>
        </w:rPr>
      </w:pPr>
      <w:ins w:id="13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"_Toc210133408"</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4.6</w:t>
        </w:r>
        <w:r>
          <w:rPr>
            <w:rFonts w:asciiTheme="minorHAnsi" w:eastAsiaTheme="minorEastAsia" w:hAnsiTheme="minorHAnsi"/>
            <w:noProof/>
            <w:sz w:val="24"/>
            <w:szCs w:val="24"/>
            <w:lang w:eastAsia="en-GB"/>
          </w:rPr>
          <w:tab/>
        </w:r>
        <w:r w:rsidRPr="00FB75AC">
          <w:rPr>
            <w:rStyle w:val="Hyperlink"/>
            <w:noProof/>
          </w:rPr>
          <w:t>Project Governance</w:t>
        </w:r>
        <w:r>
          <w:rPr>
            <w:noProof/>
            <w:webHidden/>
          </w:rPr>
          <w:tab/>
        </w:r>
        <w:r>
          <w:rPr>
            <w:noProof/>
            <w:webHidden/>
          </w:rPr>
          <w:fldChar w:fldCharType="begin"/>
        </w:r>
        <w:r>
          <w:rPr>
            <w:noProof/>
            <w:webHidden/>
          </w:rPr>
          <w:instrText xml:space="preserve"> PAGEREF _Toc210133408 \h </w:instrText>
        </w:r>
      </w:ins>
      <w:r>
        <w:rPr>
          <w:noProof/>
          <w:webHidden/>
        </w:rPr>
      </w:r>
      <w:ins w:id="136" w:author="Nikki Papenfus" w:date="2025-09-30T14:02:00Z" w16du:dateUtc="2025-09-30T12:02:00Z">
        <w:r>
          <w:rPr>
            <w:noProof/>
            <w:webHidden/>
          </w:rPr>
          <w:fldChar w:fldCharType="separate"/>
        </w:r>
      </w:ins>
      <w:ins w:id="137" w:author="Nikki Papenfus" w:date="2025-09-30T16:40:00Z" w16du:dateUtc="2025-09-30T14:40:00Z">
        <w:r w:rsidR="00800D1A">
          <w:rPr>
            <w:noProof/>
            <w:webHidden/>
          </w:rPr>
          <w:t>16</w:t>
        </w:r>
      </w:ins>
      <w:ins w:id="138" w:author="Nikki Papenfus" w:date="2025-09-30T14:02:00Z" w16du:dateUtc="2025-09-30T12:02:00Z">
        <w:r>
          <w:rPr>
            <w:noProof/>
            <w:webHidden/>
          </w:rPr>
          <w:fldChar w:fldCharType="end"/>
        </w:r>
        <w:r w:rsidRPr="00FB75AC">
          <w:rPr>
            <w:rStyle w:val="Hyperlink"/>
            <w:noProof/>
          </w:rPr>
          <w:fldChar w:fldCharType="end"/>
        </w:r>
      </w:ins>
    </w:p>
    <w:p w14:paraId="06E219D0" w14:textId="3C631B23" w:rsidR="007147BA" w:rsidRDefault="007147BA">
      <w:pPr>
        <w:pStyle w:val="TOC2"/>
        <w:tabs>
          <w:tab w:val="left" w:pos="879"/>
          <w:tab w:val="right" w:leader="dot" w:pos="9010"/>
        </w:tabs>
        <w:rPr>
          <w:ins w:id="139" w:author="Nikki Papenfus" w:date="2025-09-30T14:02:00Z" w16du:dateUtc="2025-09-30T12:02:00Z"/>
          <w:rFonts w:asciiTheme="minorHAnsi" w:eastAsiaTheme="minorEastAsia" w:hAnsiTheme="minorHAnsi"/>
          <w:noProof/>
          <w:sz w:val="24"/>
          <w:szCs w:val="24"/>
          <w:lang w:eastAsia="en-GB"/>
        </w:rPr>
      </w:pPr>
      <w:ins w:id="14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"_Toc210133409"</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4.7</w:t>
        </w:r>
        <w:r>
          <w:rPr>
            <w:rFonts w:asciiTheme="minorHAnsi" w:eastAsiaTheme="minorEastAsia" w:hAnsiTheme="minorHAnsi"/>
            <w:noProof/>
            <w:sz w:val="24"/>
            <w:szCs w:val="24"/>
            <w:lang w:eastAsia="en-GB"/>
          </w:rPr>
          <w:tab/>
        </w:r>
        <w:r w:rsidRPr="00FB75AC">
          <w:rPr>
            <w:rStyle w:val="Hyperlink"/>
            <w:noProof/>
          </w:rPr>
          <w:t>Project Team</w:t>
        </w:r>
        <w:r>
          <w:rPr>
            <w:noProof/>
            <w:webHidden/>
          </w:rPr>
          <w:tab/>
        </w:r>
        <w:r>
          <w:rPr>
            <w:noProof/>
            <w:webHidden/>
          </w:rPr>
          <w:fldChar w:fldCharType="begin"/>
        </w:r>
        <w:r>
          <w:rPr>
            <w:noProof/>
            <w:webHidden/>
          </w:rPr>
          <w:instrText xml:space="preserve"> PAGEREF _Toc210133409 \h </w:instrText>
        </w:r>
      </w:ins>
      <w:r>
        <w:rPr>
          <w:noProof/>
          <w:webHidden/>
        </w:rPr>
      </w:r>
      <w:ins w:id="141" w:author="Nikki Papenfus" w:date="2025-09-30T14:02:00Z" w16du:dateUtc="2025-09-30T12:02:00Z">
        <w:r>
          <w:rPr>
            <w:noProof/>
            <w:webHidden/>
          </w:rPr>
          <w:fldChar w:fldCharType="separate"/>
        </w:r>
      </w:ins>
      <w:ins w:id="142" w:author="Nikki Papenfus" w:date="2025-09-30T16:40:00Z" w16du:dateUtc="2025-09-30T14:40:00Z">
        <w:r w:rsidR="00800D1A">
          <w:rPr>
            <w:noProof/>
            <w:webHidden/>
          </w:rPr>
          <w:t>17</w:t>
        </w:r>
      </w:ins>
      <w:ins w:id="143" w:author="Nikki Papenfus" w:date="2025-09-30T14:02:00Z" w16du:dateUtc="2025-09-30T12:02:00Z">
        <w:r>
          <w:rPr>
            <w:noProof/>
            <w:webHidden/>
          </w:rPr>
          <w:fldChar w:fldCharType="end"/>
        </w:r>
        <w:r w:rsidRPr="00FB75AC">
          <w:rPr>
            <w:rStyle w:val="Hyperlink"/>
            <w:noProof/>
          </w:rPr>
          <w:fldChar w:fldCharType="end"/>
        </w:r>
      </w:ins>
    </w:p>
    <w:p w14:paraId="2B05013A" w14:textId="5BAA913F" w:rsidR="007147BA" w:rsidRDefault="007147BA">
      <w:pPr>
        <w:pStyle w:val="TOC1"/>
        <w:rPr>
          <w:ins w:id="144" w:author="Nikki Papenfus" w:date="2025-09-30T14:02:00Z" w16du:dateUtc="2025-09-30T12:02:00Z"/>
          <w:rFonts w:asciiTheme="minorHAnsi" w:eastAsiaTheme="minorEastAsia" w:hAnsiTheme="minorHAnsi" w:cstheme="minorBidi"/>
          <w:color w:val="auto"/>
          <w:sz w:val="24"/>
          <w:szCs w:val="24"/>
          <w:lang w:eastAsia="en-GB"/>
        </w:rPr>
      </w:pPr>
      <w:ins w:id="145"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"_Toc210133410"</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5.</w:t>
        </w:r>
        <w:r>
          <w:rPr>
            <w:rFonts w:asciiTheme="minorHAnsi" w:eastAsiaTheme="minorEastAsia" w:hAnsiTheme="minorHAnsi" w:cstheme="minorBidi"/>
            <w:color w:val="auto"/>
            <w:sz w:val="24"/>
            <w:szCs w:val="24"/>
            <w:lang w:eastAsia="en-GB"/>
          </w:rPr>
          <w:tab/>
        </w:r>
        <w:r w:rsidRPr="00FB75AC">
          <w:rPr>
            <w:rStyle w:val="Hyperlink"/>
          </w:rPr>
          <w:t>Project Costs &amp; Timeline</w:t>
        </w:r>
        <w:r>
          <w:rPr>
            <w:webHidden/>
          </w:rPr>
          <w:tab/>
        </w:r>
        <w:r>
          <w:rPr>
            <w:webHidden/>
          </w:rPr>
          <w:fldChar w:fldCharType="begin"/>
        </w:r>
        <w:r>
          <w:rPr>
            <w:webHidden/>
          </w:rPr>
          <w:instrText xml:space="preserve"> PAGEREF _Toc210133410 \h </w:instrText>
        </w:r>
      </w:ins>
      <w:r>
        <w:rPr>
          <w:webHidden/>
        </w:rPr>
      </w:r>
      <w:ins w:id="146" w:author="Nikki Papenfus" w:date="2025-09-30T14:02:00Z" w16du:dateUtc="2025-09-30T12:02:00Z">
        <w:r>
          <w:rPr>
            <w:webHidden/>
          </w:rPr>
          <w:fldChar w:fldCharType="separate"/>
        </w:r>
      </w:ins>
      <w:ins w:id="147" w:author="Nikki Papenfus" w:date="2025-09-30T16:40:00Z" w16du:dateUtc="2025-09-30T14:40:00Z">
        <w:r w:rsidR="00800D1A">
          <w:rPr>
            <w:webHidden/>
          </w:rPr>
          <w:t>18</w:t>
        </w:r>
      </w:ins>
      <w:ins w:id="148" w:author="Nikki Papenfus" w:date="2025-09-30T14:02:00Z" w16du:dateUtc="2025-09-30T12:02:00Z">
        <w:r>
          <w:rPr>
            <w:webHidden/>
          </w:rPr>
          <w:fldChar w:fldCharType="end"/>
        </w:r>
        <w:r w:rsidRPr="00FB75AC">
          <w:rPr>
            <w:rStyle w:val="Hyperlink"/>
          </w:rPr>
          <w:fldChar w:fldCharType="end"/>
        </w:r>
      </w:ins>
    </w:p>
    <w:p w14:paraId="7A0CDE8A" w14:textId="5758BF2E" w:rsidR="007147BA" w:rsidRDefault="007147BA">
      <w:pPr>
        <w:pStyle w:val="TOC2"/>
        <w:tabs>
          <w:tab w:val="left" w:pos="879"/>
          <w:tab w:val="right" w:leader="dot" w:pos="9010"/>
        </w:tabs>
        <w:rPr>
          <w:ins w:id="149" w:author="Nikki Papenfus" w:date="2025-09-30T14:02:00Z" w16du:dateUtc="2025-09-30T12:02:00Z"/>
          <w:rFonts w:asciiTheme="minorHAnsi" w:eastAsiaTheme="minorEastAsia" w:hAnsiTheme="minorHAnsi"/>
          <w:noProof/>
          <w:sz w:val="24"/>
          <w:szCs w:val="24"/>
          <w:lang w:eastAsia="en-GB"/>
        </w:rPr>
      </w:pPr>
      <w:ins w:id="150"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"_Toc210133411"</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5.1</w:t>
        </w:r>
        <w:r>
          <w:rPr>
            <w:rFonts w:asciiTheme="minorHAnsi" w:eastAsiaTheme="minorEastAsia" w:hAnsiTheme="minorHAnsi"/>
            <w:noProof/>
            <w:sz w:val="24"/>
            <w:szCs w:val="24"/>
            <w:lang w:eastAsia="en-GB"/>
          </w:rPr>
          <w:tab/>
        </w:r>
        <w:r w:rsidRPr="00FB75AC">
          <w:rPr>
            <w:rStyle w:val="Hyperlink"/>
            <w:noProof/>
          </w:rPr>
          <w:t>Recommended Project Phasing</w:t>
        </w:r>
        <w:r>
          <w:rPr>
            <w:noProof/>
            <w:webHidden/>
          </w:rPr>
          <w:tab/>
        </w:r>
        <w:r>
          <w:rPr>
            <w:noProof/>
            <w:webHidden/>
          </w:rPr>
          <w:fldChar w:fldCharType="begin"/>
        </w:r>
        <w:r>
          <w:rPr>
            <w:noProof/>
            <w:webHidden/>
          </w:rPr>
          <w:instrText xml:space="preserve"> PAGEREF _Toc210133411 \h </w:instrText>
        </w:r>
      </w:ins>
      <w:r>
        <w:rPr>
          <w:noProof/>
          <w:webHidden/>
        </w:rPr>
      </w:r>
      <w:ins w:id="151" w:author="Nikki Papenfus" w:date="2025-09-30T14:02:00Z" w16du:dateUtc="2025-09-30T12:02:00Z">
        <w:r>
          <w:rPr>
            <w:noProof/>
            <w:webHidden/>
          </w:rPr>
          <w:fldChar w:fldCharType="separate"/>
        </w:r>
      </w:ins>
      <w:ins w:id="152" w:author="Nikki Papenfus" w:date="2025-09-30T16:40:00Z" w16du:dateUtc="2025-09-30T14:40:00Z">
        <w:r w:rsidR="00800D1A">
          <w:rPr>
            <w:noProof/>
            <w:webHidden/>
          </w:rPr>
          <w:t>18</w:t>
        </w:r>
      </w:ins>
      <w:ins w:id="153" w:author="Nikki Papenfus" w:date="2025-09-30T14:02:00Z" w16du:dateUtc="2025-09-30T12:02:00Z">
        <w:r>
          <w:rPr>
            <w:noProof/>
            <w:webHidden/>
          </w:rPr>
          <w:fldChar w:fldCharType="end"/>
        </w:r>
        <w:r w:rsidRPr="00FB75AC">
          <w:rPr>
            <w:rStyle w:val="Hyperlink"/>
            <w:noProof/>
          </w:rPr>
          <w:fldChar w:fldCharType="end"/>
        </w:r>
      </w:ins>
    </w:p>
    <w:p w14:paraId="5AC2577B" w14:textId="7AFF06B6" w:rsidR="007147BA" w:rsidRDefault="007147BA">
      <w:pPr>
        <w:pStyle w:val="TOC2"/>
        <w:tabs>
          <w:tab w:val="left" w:pos="879"/>
          <w:tab w:val="right" w:leader="dot" w:pos="9010"/>
        </w:tabs>
        <w:rPr>
          <w:ins w:id="154" w:author="Nikki Papenfus" w:date="2025-09-30T14:02:00Z" w16du:dateUtc="2025-09-30T12:02:00Z"/>
          <w:rFonts w:asciiTheme="minorHAnsi" w:eastAsiaTheme="minorEastAsia" w:hAnsiTheme="minorHAnsi"/>
          <w:noProof/>
          <w:sz w:val="24"/>
          <w:szCs w:val="24"/>
          <w:lang w:eastAsia="en-GB"/>
        </w:rPr>
      </w:pPr>
      <w:ins w:id="155" w:author="Nikki Papenfus" w:date="2025-09-30T14:02:00Z" w16du:dateUtc="2025-09-30T12:02:00Z">
        <w:r w:rsidRPr="00FB75AC">
          <w:rPr>
            <w:rStyle w:val="Hyperlink"/>
            <w:noProof/>
          </w:rPr>
          <w:fldChar w:fldCharType="begin"/>
        </w:r>
        <w:r w:rsidRPr="00FB75AC">
          <w:rPr>
            <w:rStyle w:val="Hyperlink"/>
            <w:noProof/>
          </w:rPr>
          <w:instrText xml:space="preserve"> </w:instrText>
        </w:r>
        <w:r>
          <w:rPr>
            <w:noProof/>
          </w:rPr>
          <w:instrText>HYPERLINK \l "_Toc210133412"</w:instrText>
        </w:r>
        <w:r w:rsidRPr="00FB75AC">
          <w:rPr>
            <w:rStyle w:val="Hyperlink"/>
            <w:noProof/>
          </w:rPr>
          <w:instrText xml:space="preserve"> </w:instrText>
        </w:r>
        <w:r w:rsidRPr="00FB75AC">
          <w:rPr>
            <w:rStyle w:val="Hyperlink"/>
            <w:noProof/>
          </w:rPr>
        </w:r>
        <w:r w:rsidRPr="00FB75AC">
          <w:rPr>
            <w:rStyle w:val="Hyperlink"/>
            <w:noProof/>
          </w:rPr>
          <w:fldChar w:fldCharType="separate"/>
        </w:r>
        <w:r w:rsidRPr="00FB75AC">
          <w:rPr>
            <w:rStyle w:val="Hyperlink"/>
            <w:noProof/>
          </w:rPr>
          <w:t>5.2</w:t>
        </w:r>
        <w:r>
          <w:rPr>
            <w:rFonts w:asciiTheme="minorHAnsi" w:eastAsiaTheme="minorEastAsia" w:hAnsiTheme="minorHAnsi"/>
            <w:noProof/>
            <w:sz w:val="24"/>
            <w:szCs w:val="24"/>
            <w:lang w:eastAsia="en-GB"/>
          </w:rPr>
          <w:tab/>
        </w:r>
        <w:r w:rsidRPr="00FB75AC">
          <w:rPr>
            <w:rStyle w:val="Hyperlink"/>
            <w:noProof/>
          </w:rPr>
          <w:t>Project Costs &amp; Timeline</w:t>
        </w:r>
        <w:r>
          <w:rPr>
            <w:noProof/>
            <w:webHidden/>
          </w:rPr>
          <w:tab/>
        </w:r>
        <w:r>
          <w:rPr>
            <w:noProof/>
            <w:webHidden/>
          </w:rPr>
          <w:fldChar w:fldCharType="begin"/>
        </w:r>
        <w:r>
          <w:rPr>
            <w:noProof/>
            <w:webHidden/>
          </w:rPr>
          <w:instrText xml:space="preserve"> PAGEREF _Toc210133412 \h </w:instrText>
        </w:r>
      </w:ins>
      <w:r>
        <w:rPr>
          <w:noProof/>
          <w:webHidden/>
        </w:rPr>
      </w:r>
      <w:ins w:id="156" w:author="Nikki Papenfus" w:date="2025-09-30T14:02:00Z" w16du:dateUtc="2025-09-30T12:02:00Z">
        <w:r>
          <w:rPr>
            <w:noProof/>
            <w:webHidden/>
          </w:rPr>
          <w:fldChar w:fldCharType="separate"/>
        </w:r>
      </w:ins>
      <w:ins w:id="157" w:author="Nikki Papenfus" w:date="2025-09-30T16:40:00Z" w16du:dateUtc="2025-09-30T14:40:00Z">
        <w:r w:rsidR="00800D1A">
          <w:rPr>
            <w:noProof/>
            <w:webHidden/>
          </w:rPr>
          <w:t>18</w:t>
        </w:r>
      </w:ins>
      <w:ins w:id="158" w:author="Nikki Papenfus" w:date="2025-09-30T14:02:00Z" w16du:dateUtc="2025-09-30T12:02:00Z">
        <w:r>
          <w:rPr>
            <w:noProof/>
            <w:webHidden/>
          </w:rPr>
          <w:fldChar w:fldCharType="end"/>
        </w:r>
        <w:r w:rsidRPr="00FB75AC">
          <w:rPr>
            <w:rStyle w:val="Hyperlink"/>
            <w:noProof/>
          </w:rPr>
          <w:fldChar w:fldCharType="end"/>
        </w:r>
      </w:ins>
    </w:p>
    <w:p w14:paraId="6CA2F38E" w14:textId="431C60D4" w:rsidR="007147BA" w:rsidRDefault="007147BA">
      <w:pPr>
        <w:pStyle w:val="TOC1"/>
        <w:rPr>
          <w:ins w:id="159" w:author="Nikki Papenfus" w:date="2025-09-30T14:02:00Z" w16du:dateUtc="2025-09-30T12:02:00Z"/>
          <w:rFonts w:asciiTheme="minorHAnsi" w:eastAsiaTheme="minorEastAsia" w:hAnsiTheme="minorHAnsi" w:cstheme="minorBidi"/>
          <w:color w:val="auto"/>
          <w:sz w:val="24"/>
          <w:szCs w:val="24"/>
          <w:lang w:eastAsia="en-GB"/>
        </w:rPr>
      </w:pPr>
      <w:ins w:id="160"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"_Toc210133414"</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6.</w:t>
        </w:r>
        <w:r>
          <w:rPr>
            <w:rFonts w:asciiTheme="minorHAnsi" w:eastAsiaTheme="minorEastAsia" w:hAnsiTheme="minorHAnsi" w:cstheme="minorBidi"/>
            <w:color w:val="auto"/>
            <w:sz w:val="24"/>
            <w:szCs w:val="24"/>
            <w:lang w:eastAsia="en-GB"/>
          </w:rPr>
          <w:tab/>
        </w:r>
        <w:r w:rsidRPr="00FB75AC">
          <w:rPr>
            <w:rStyle w:val="Hyperlink"/>
          </w:rPr>
          <w:t>Next Steps</w:t>
        </w:r>
        <w:r>
          <w:rPr>
            <w:webHidden/>
          </w:rPr>
          <w:tab/>
        </w:r>
        <w:r>
          <w:rPr>
            <w:webHidden/>
          </w:rPr>
          <w:fldChar w:fldCharType="begin"/>
        </w:r>
        <w:r>
          <w:rPr>
            <w:webHidden/>
          </w:rPr>
          <w:instrText xml:space="preserve"> PAGEREF _Toc210133414 \h </w:instrText>
        </w:r>
      </w:ins>
      <w:r>
        <w:rPr>
          <w:webHidden/>
        </w:rPr>
      </w:r>
      <w:ins w:id="161" w:author="Nikki Papenfus" w:date="2025-09-30T14:02:00Z" w16du:dateUtc="2025-09-30T12:02:00Z">
        <w:r>
          <w:rPr>
            <w:webHidden/>
          </w:rPr>
          <w:fldChar w:fldCharType="separate"/>
        </w:r>
      </w:ins>
      <w:ins w:id="162" w:author="Nikki Papenfus" w:date="2025-09-30T16:40:00Z" w16du:dateUtc="2025-09-30T14:40:00Z">
        <w:r w:rsidR="00800D1A">
          <w:rPr>
            <w:webHidden/>
          </w:rPr>
          <w:t>20</w:t>
        </w:r>
      </w:ins>
      <w:ins w:id="163" w:author="Nikki Papenfus" w:date="2025-09-30T14:02:00Z" w16du:dateUtc="2025-09-30T12:02:00Z">
        <w:r>
          <w:rPr>
            <w:webHidden/>
          </w:rPr>
          <w:fldChar w:fldCharType="end"/>
        </w:r>
        <w:r w:rsidRPr="00FB75AC">
          <w:rPr>
            <w:rStyle w:val="Hyperlink"/>
          </w:rPr>
          <w:fldChar w:fldCharType="end"/>
        </w:r>
      </w:ins>
    </w:p>
    <w:p w14:paraId="426681AD" w14:textId="5E578538" w:rsidR="007147BA" w:rsidRDefault="007147BA">
      <w:pPr>
        <w:pStyle w:val="TOC1"/>
        <w:rPr>
          <w:ins w:id="164" w:author="Nikki Papenfus" w:date="2025-09-30T14:02:00Z" w16du:dateUtc="2025-09-30T12:02:00Z"/>
          <w:rFonts w:asciiTheme="minorHAnsi" w:eastAsiaTheme="minorEastAsia" w:hAnsiTheme="minorHAnsi" w:cstheme="minorBidi"/>
          <w:color w:val="auto"/>
          <w:sz w:val="24"/>
          <w:szCs w:val="24"/>
          <w:lang w:eastAsia="en-GB"/>
        </w:rPr>
      </w:pPr>
      <w:ins w:id="165" w:author="Nikki Papenfus" w:date="2025-09-30T14:02:00Z" w16du:dateUtc="2025-09-30T12:02:00Z">
        <w:r w:rsidRPr="00FB75AC">
          <w:rPr>
            <w:rStyle w:val="Hyperlink"/>
          </w:rPr>
          <w:fldChar w:fldCharType="begin"/>
        </w:r>
        <w:r w:rsidRPr="00FB75AC">
          <w:rPr>
            <w:rStyle w:val="Hyperlink"/>
          </w:rPr>
          <w:instrText xml:space="preserve"> </w:instrText>
        </w:r>
        <w:r>
          <w:instrText>HYPERLINK \l "_Toc210133415"</w:instrText>
        </w:r>
        <w:r w:rsidRPr="00FB75AC">
          <w:rPr>
            <w:rStyle w:val="Hyperlink"/>
          </w:rPr>
          <w:instrText xml:space="preserve"> </w:instrText>
        </w:r>
        <w:r w:rsidRPr="00FB75AC">
          <w:rPr>
            <w:rStyle w:val="Hyperlink"/>
          </w:rPr>
        </w:r>
        <w:r w:rsidRPr="00FB75AC">
          <w:rPr>
            <w:rStyle w:val="Hyperlink"/>
          </w:rPr>
          <w:fldChar w:fldCharType="separate"/>
        </w:r>
        <w:r w:rsidRPr="00FB75AC">
          <w:rPr>
            <w:rStyle w:val="Hyperlink"/>
          </w:rPr>
          <w:t>7.</w:t>
        </w:r>
        <w:r>
          <w:rPr>
            <w:rFonts w:asciiTheme="minorHAnsi" w:eastAsiaTheme="minorEastAsia" w:hAnsiTheme="minorHAnsi" w:cstheme="minorBidi"/>
            <w:color w:val="auto"/>
            <w:sz w:val="24"/>
            <w:szCs w:val="24"/>
            <w:lang w:eastAsia="en-GB"/>
          </w:rPr>
          <w:tab/>
        </w:r>
        <w:r w:rsidRPr="00FB75AC">
          <w:rPr>
            <w:rStyle w:val="Hyperlink"/>
          </w:rPr>
          <w:t>Acceptance</w:t>
        </w:r>
        <w:r>
          <w:rPr>
            <w:webHidden/>
          </w:rPr>
          <w:tab/>
        </w:r>
        <w:r>
          <w:rPr>
            <w:webHidden/>
          </w:rPr>
          <w:fldChar w:fldCharType="begin"/>
        </w:r>
        <w:r>
          <w:rPr>
            <w:webHidden/>
          </w:rPr>
          <w:instrText xml:space="preserve"> PAGEREF _Toc210133415 \h </w:instrText>
        </w:r>
      </w:ins>
      <w:r>
        <w:rPr>
          <w:webHidden/>
        </w:rPr>
      </w:r>
      <w:ins w:id="166" w:author="Nikki Papenfus" w:date="2025-09-30T14:02:00Z" w16du:dateUtc="2025-09-30T12:02:00Z">
        <w:r>
          <w:rPr>
            <w:webHidden/>
          </w:rPr>
          <w:fldChar w:fldCharType="separate"/>
        </w:r>
      </w:ins>
      <w:ins w:id="167" w:author="Nikki Papenfus" w:date="2025-09-30T16:40:00Z" w16du:dateUtc="2025-09-30T14:40:00Z">
        <w:r w:rsidR="00800D1A">
          <w:rPr>
            <w:webHidden/>
          </w:rPr>
          <w:t>21</w:t>
        </w:r>
      </w:ins>
      <w:ins w:id="168" w:author="Nikki Papenfus" w:date="2025-09-30T14:02:00Z" w16du:dateUtc="2025-09-30T12:02:00Z">
        <w:r>
          <w:rPr>
            <w:webHidden/>
          </w:rPr>
          <w:fldChar w:fldCharType="end"/>
        </w:r>
        <w:r w:rsidRPr="00FB75AC">
          <w:rPr>
            <w:rStyle w:val="Hyperlink"/>
          </w:rPr>
          <w:fldChar w:fldCharType="end"/>
        </w:r>
      </w:ins>
    </w:p>
    <w:p w14:paraId="1914DE64" w14:textId="73450F10" w:rsidR="003526CB" w:rsidRPr="00467F3C" w:rsidRDefault="00801C05" w:rsidP="0030456F">
      <w:pPr>
        <w:pStyle w:val="Level1Heading"/>
      </w:pPr>
      <w:r w:rsidRPr="00467F3C">
        <w:rPr>
          <w:rFonts w:eastAsiaTheme="minorHAnsi" w:cs="Times New Roman (Body CS)"/>
          <w:b w:val="0"/>
          <w:caps w:val="0"/>
          <w:color w:val="525959" w:themeColor="text2" w:themeShade="BF"/>
          <w:sz w:val="16"/>
          <w:szCs w:val="18"/>
        </w:rPr>
        <w:fldChar w:fldCharType="end"/>
      </w:r>
      <w:bookmarkStart w:id="169" w:name="_Toc210133379"/>
      <w:r w:rsidR="003526CB" w:rsidRPr="00467F3C">
        <w:t xml:space="preserve">Executive </w:t>
      </w:r>
      <w:commentRangeStart w:id="170"/>
      <w:r w:rsidR="003526CB" w:rsidRPr="00467F3C">
        <w:t>Summary</w:t>
      </w:r>
      <w:bookmarkEnd w:id="4"/>
      <w:bookmarkEnd w:id="5"/>
      <w:bookmarkEnd w:id="6"/>
      <w:bookmarkEnd w:id="7"/>
      <w:bookmarkEnd w:id="8"/>
      <w:bookmarkEnd w:id="169"/>
      <w:commentRangeEnd w:id="170"/>
      <w:r w:rsidR="00750E21">
        <w:rPr>
          <w:rStyle w:val="CommentReference"/>
          <w:rFonts w:eastAsiaTheme="minorHAnsi" w:cstheme="minorBidi"/>
          <w:b w:val="0"/>
          <w:caps w:val="0"/>
          <w:color w:val="auto"/>
        </w:rPr>
        <w:commentReference w:id="170"/>
      </w:r>
    </w:p>
    <w:p w14:paraId="50A45D5F" w14:textId="77777777" w:rsidR="003526CB" w:rsidRPr="00036498" w:rsidRDefault="003526CB" w:rsidP="00036498">
      <w:pPr>
        <w:pStyle w:val="Level2Heading"/>
      </w:pPr>
      <w:bookmarkStart w:id="171" w:name="_Toc475449736"/>
      <w:bookmarkStart w:id="172" w:name="_Ref188279477"/>
      <w:bookmarkStart w:id="173" w:name="_Ref188280445"/>
      <w:bookmarkStart w:id="174" w:name="_Toc210133380"/>
      <w:r w:rsidRPr="00036498">
        <w:t>Introduction</w:t>
      </w:r>
      <w:bookmarkEnd w:id="171"/>
      <w:bookmarkEnd w:id="172"/>
      <w:bookmarkEnd w:id="173"/>
      <w:bookmarkEnd w:id="174"/>
    </w:p>
    <w:p w14:paraId="06AEC894" w14:textId="265463F9" w:rsidR="003526CB" w:rsidRPr="00A01D07" w:rsidRDefault="003526CB" w:rsidP="0030456F">
      <w:r w:rsidRPr="006C639C">
        <w:t xml:space="preserve">This proposal has been prepared at the request of </w:t>
      </w:r>
      <w:fldSimple w:instr=" DOCPROPERTY  Category  \* MERGEFORMAT ">
        <w:r w:rsidR="00C939F4" w:rsidRPr="006C639C">
          <w:t>Grainger plc</w:t>
        </w:r>
      </w:fldSimple>
      <w:r w:rsidRPr="006C639C">
        <w:t xml:space="preserve"> and outlines the </w:t>
      </w:r>
      <w:r w:rsidR="00E51636" w:rsidRPr="006C639C">
        <w:t xml:space="preserve">implementation of case management functionality in </w:t>
      </w:r>
      <w:r w:rsidR="008037E0" w:rsidRPr="006C639C">
        <w:t xml:space="preserve">Grainger’s Salesforce org </w:t>
      </w:r>
      <w:r w:rsidR="00306053" w:rsidRPr="006C639C">
        <w:t xml:space="preserve">that </w:t>
      </w:r>
      <w:commentRangeStart w:id="175"/>
      <w:r w:rsidR="00C5661B" w:rsidRPr="00402DE0">
        <w:rPr>
          <w:highlight w:val="yellow"/>
          <w:rPrChange w:id="176" w:author="Nikki Papenfus" w:date="2025-10-01T10:41:00Z" w16du:dateUtc="2025-10-01T08:41:00Z">
            <w:rPr/>
          </w:rPrChange>
        </w:rPr>
        <w:t xml:space="preserve">will </w:t>
      </w:r>
      <w:commentRangeEnd w:id="175"/>
      <w:r w:rsidR="00BE725A">
        <w:rPr>
          <w:rStyle w:val="CommentReference"/>
        </w:rPr>
        <w:commentReference w:id="175"/>
      </w:r>
      <w:r w:rsidR="006C639C" w:rsidRPr="00402DE0">
        <w:rPr>
          <w:highlight w:val="yellow"/>
          <w:rPrChange w:id="177" w:author="Nikki Papenfus" w:date="2025-10-01T10:41:00Z" w16du:dateUtc="2025-10-01T08:41:00Z">
            <w:rPr/>
          </w:rPrChange>
        </w:rPr>
        <w:t>guide user</w:t>
      </w:r>
      <w:r w:rsidR="00486A35" w:rsidRPr="00402DE0">
        <w:rPr>
          <w:highlight w:val="yellow"/>
          <w:rPrChange w:id="178" w:author="Nikki Papenfus" w:date="2025-10-01T10:41:00Z" w16du:dateUtc="2025-10-01T08:41:00Z">
            <w:rPr/>
          </w:rPrChange>
        </w:rPr>
        <w:t>s</w:t>
      </w:r>
      <w:r w:rsidR="006C639C" w:rsidRPr="00402DE0">
        <w:rPr>
          <w:highlight w:val="yellow"/>
          <w:rPrChange w:id="179" w:author="Nikki Papenfus" w:date="2025-10-01T10:41:00Z" w16du:dateUtc="2025-10-01T08:41:00Z">
            <w:rPr/>
          </w:rPrChange>
        </w:rPr>
        <w:t xml:space="preserve"> through </w:t>
      </w:r>
      <w:r w:rsidR="00107095" w:rsidRPr="00402DE0">
        <w:rPr>
          <w:highlight w:val="yellow"/>
          <w:rPrChange w:id="180" w:author="Nikki Papenfus" w:date="2025-10-01T10:41:00Z" w16du:dateUtc="2025-10-01T08:41:00Z">
            <w:rPr/>
          </w:rPrChange>
        </w:rPr>
        <w:t xml:space="preserve">new business processes </w:t>
      </w:r>
      <w:r w:rsidR="0009371D" w:rsidRPr="00402DE0">
        <w:rPr>
          <w:highlight w:val="yellow"/>
          <w:rPrChange w:id="181" w:author="Nikki Papenfus" w:date="2025-10-01T10:41:00Z" w16du:dateUtc="2025-10-01T08:41:00Z">
            <w:rPr/>
          </w:rPrChange>
        </w:rPr>
        <w:t xml:space="preserve">arising </w:t>
      </w:r>
      <w:r w:rsidR="00036498" w:rsidRPr="00402DE0">
        <w:rPr>
          <w:highlight w:val="yellow"/>
          <w:rPrChange w:id="182" w:author="Nikki Papenfus" w:date="2025-10-01T10:41:00Z" w16du:dateUtc="2025-10-01T08:41:00Z">
            <w:rPr/>
          </w:rPrChange>
        </w:rPr>
        <w:t>from</w:t>
      </w:r>
      <w:r w:rsidR="00036498" w:rsidRPr="006C639C">
        <w:t xml:space="preserve"> </w:t>
      </w:r>
      <w:r w:rsidR="005D7E03" w:rsidRPr="006C639C">
        <w:t xml:space="preserve">legislation </w:t>
      </w:r>
      <w:r w:rsidR="00B90E9B">
        <w:t>to</w:t>
      </w:r>
      <w:r w:rsidR="005D7E03">
        <w:t xml:space="preserve"> be introduced in the </w:t>
      </w:r>
      <w:r w:rsidR="009C448C" w:rsidRPr="006C639C">
        <w:t>anticipated Renters’ Rights</w:t>
      </w:r>
      <w:r w:rsidR="005D7E03">
        <w:t xml:space="preserve"> Bill</w:t>
      </w:r>
      <w:r w:rsidR="00036498" w:rsidRPr="006C639C">
        <w:t>.</w:t>
      </w:r>
      <w:r w:rsidRPr="00A01D07">
        <w:t xml:space="preserve"> </w:t>
      </w:r>
    </w:p>
    <w:p w14:paraId="7AA872E4" w14:textId="07D5EEE2" w:rsidR="005A4EBD" w:rsidRPr="00341863" w:rsidRDefault="000A2434">
      <w:pPr>
        <w:rPr>
          <w:moveTo w:id="183" w:author="Nikki Papenfus" w:date="2025-09-29T17:08:00Z" w16du:dateUtc="2025-09-29T15:08:00Z"/>
          <w:lang w:eastAsia="en-ZA"/>
          <w:rPrChange w:id="184" w:author="Nikki Papenfus" w:date="2025-09-30T10:58:00Z" w16du:dateUtc="2025-09-30T08:58:00Z">
            <w:rPr>
              <w:moveTo w:id="185" w:author="Nikki Papenfus" w:date="2025-09-29T17:08:00Z" w16du:dateUtc="2025-09-29T15:08:00Z"/>
              <w:highlight w:val="yellow"/>
              <w:lang w:eastAsia="en-ZA"/>
            </w:rPr>
          </w:rPrChange>
        </w:rPr>
        <w:pPrChange w:id="186" w:author="Nikki Papenfus" w:date="2025-09-30T10:58:00Z" w16du:dateUtc="2025-09-30T08:58:00Z">
          <w:pPr>
            <w:pStyle w:val="CommentText"/>
          </w:pPr>
        </w:pPrChange>
      </w:pPr>
      <w:r w:rsidRPr="00862734">
        <w:t xml:space="preserve">This proposal outlines Open Box’s approach to the project, including the scope of delivery, </w:t>
      </w:r>
      <w:del w:id="187" w:author="Nikki Papenfus" w:date="2025-10-01T10:42:00Z" w16du:dateUtc="2025-10-01T08:42:00Z">
        <w:r w:rsidRPr="00862734" w:rsidDel="003220A2">
          <w:delText>approach</w:delText>
        </w:r>
      </w:del>
      <w:ins w:id="188" w:author="Nikki Papenfus" w:date="2025-10-01T10:42:00Z" w16du:dateUtc="2025-10-01T08:42:00Z">
        <w:r w:rsidR="003220A2">
          <w:t>delivery methodology</w:t>
        </w:r>
      </w:ins>
      <w:r w:rsidRPr="00862734">
        <w:t xml:space="preserve">, </w:t>
      </w:r>
      <w:r w:rsidR="00BD113E" w:rsidRPr="00341863">
        <w:t xml:space="preserve">project </w:t>
      </w:r>
      <w:r w:rsidR="009D6BF8" w:rsidRPr="00341863">
        <w:t xml:space="preserve">governance, the project team, </w:t>
      </w:r>
      <w:r w:rsidRPr="00341863">
        <w:t>indicative timelines, and pricing.</w:t>
      </w:r>
      <w:ins w:id="189" w:author="Nikki Papenfus" w:date="2025-09-29T17:08:00Z" w16du:dateUtc="2025-09-29T15:08:00Z">
        <w:r w:rsidR="005A4EBD" w:rsidRPr="00341863">
          <w:t xml:space="preserve"> </w:t>
        </w:r>
      </w:ins>
      <w:moveToRangeStart w:id="190" w:author="Nikki Papenfus" w:date="2025-09-29T17:08:00Z" w:name="move210058102"/>
      <w:moveTo w:id="191" w:author="Nikki Papenfus" w:date="2025-09-29T17:08:00Z" w16du:dateUtc="2025-09-29T15:08:00Z">
        <w:r w:rsidR="005A4EBD" w:rsidRPr="00341863">
          <w:rPr>
            <w:rPrChange w:id="192" w:author="Nikki Papenfus" w:date="2025-09-30T10:58:00Z" w16du:dateUtc="2025-09-30T08:58:00Z">
              <w:rPr>
                <w:highlight w:val="yellow"/>
              </w:rPr>
            </w:rPrChange>
          </w:rPr>
          <w:t xml:space="preserve">This document </w:t>
        </w:r>
      </w:moveTo>
      <w:ins w:id="193" w:author="Nikki Papenfus" w:date="2025-09-29T17:08:00Z" w16du:dateUtc="2025-09-29T15:08:00Z">
        <w:r w:rsidR="005A4EBD" w:rsidRPr="00341863">
          <w:rPr>
            <w:rPrChange w:id="194" w:author="Nikki Papenfus" w:date="2025-09-30T10:58:00Z" w16du:dateUtc="2025-09-30T08:58:00Z">
              <w:rPr>
                <w:highlight w:val="yellow"/>
              </w:rPr>
            </w:rPrChange>
          </w:rPr>
          <w:t xml:space="preserve">does not </w:t>
        </w:r>
      </w:ins>
      <w:moveTo w:id="195" w:author="Nikki Papenfus" w:date="2025-09-29T17:08:00Z" w16du:dateUtc="2025-09-29T15:08:00Z">
        <w:r w:rsidR="005A4EBD" w:rsidRPr="00341863">
          <w:rPr>
            <w:rPrChange w:id="196" w:author="Nikki Papenfus" w:date="2025-09-30T10:58:00Z" w16du:dateUtc="2025-09-30T08:58:00Z">
              <w:rPr>
                <w:highlight w:val="yellow"/>
              </w:rPr>
            </w:rPrChange>
          </w:rPr>
          <w:t>provide</w:t>
        </w:r>
      </w:moveTo>
      <w:ins w:id="197" w:author="Nikki Papenfus" w:date="2025-09-29T17:08:00Z" w16du:dateUtc="2025-09-29T15:08:00Z">
        <w:r w:rsidR="005A4EBD" w:rsidRPr="00341863">
          <w:rPr>
            <w:rPrChange w:id="198" w:author="Nikki Papenfus" w:date="2025-09-30T10:58:00Z" w16du:dateUtc="2025-09-30T08:58:00Z">
              <w:rPr>
                <w:highlight w:val="yellow"/>
              </w:rPr>
            </w:rPrChange>
          </w:rPr>
          <w:t xml:space="preserve"> a solution design</w:t>
        </w:r>
      </w:ins>
      <w:ins w:id="199" w:author="Nikki Papenfus" w:date="2025-10-01T10:12:00Z" w16du:dateUtc="2025-10-01T08:12:00Z">
        <w:r w:rsidR="00D260E4">
          <w:t xml:space="preserve"> which </w:t>
        </w:r>
      </w:ins>
      <w:ins w:id="200" w:author="Nikki Papenfus" w:date="2025-09-30T10:57:00Z" w16du:dateUtc="2025-09-30T08:57:00Z">
        <w:r w:rsidR="008A7212" w:rsidRPr="00341863">
          <w:rPr>
            <w:rPrChange w:id="201" w:author="Nikki Papenfus" w:date="2025-09-30T10:58:00Z" w16du:dateUtc="2025-09-30T08:58:00Z">
              <w:rPr>
                <w:highlight w:val="yellow"/>
              </w:rPr>
            </w:rPrChange>
          </w:rPr>
          <w:t xml:space="preserve">will be </w:t>
        </w:r>
      </w:ins>
      <w:ins w:id="202" w:author="Nikki Papenfus" w:date="2025-09-30T10:58:00Z" w16du:dateUtc="2025-09-30T08:58:00Z">
        <w:r w:rsidR="008A7212" w:rsidRPr="00341863">
          <w:rPr>
            <w:rPrChange w:id="203" w:author="Nikki Papenfus" w:date="2025-09-30T10:58:00Z" w16du:dateUtc="2025-09-30T08:58:00Z">
              <w:rPr>
                <w:highlight w:val="yellow"/>
              </w:rPr>
            </w:rPrChange>
          </w:rPr>
          <w:t xml:space="preserve">delivered </w:t>
        </w:r>
        <w:r w:rsidR="00341863" w:rsidRPr="00341863">
          <w:rPr>
            <w:rPrChange w:id="204" w:author="Nikki Papenfus" w:date="2025-09-30T10:58:00Z" w16du:dateUtc="2025-09-30T08:58:00Z">
              <w:rPr>
                <w:highlight w:val="yellow"/>
              </w:rPr>
            </w:rPrChange>
          </w:rPr>
          <w:t xml:space="preserve">in </w:t>
        </w:r>
      </w:ins>
      <w:ins w:id="205" w:author="Nikki Papenfus" w:date="2025-10-01T10:12:00Z" w16du:dateUtc="2025-10-01T08:12:00Z">
        <w:r w:rsidR="001C2AC5">
          <w:t xml:space="preserve">the </w:t>
        </w:r>
      </w:ins>
      <w:ins w:id="206" w:author="Nikki Papenfus" w:date="2025-10-01T10:43:00Z" w16du:dateUtc="2025-10-01T08:43:00Z">
        <w:r w:rsidR="00FC0241">
          <w:t>next</w:t>
        </w:r>
      </w:ins>
      <w:ins w:id="207" w:author="Nikki Papenfus" w:date="2025-09-30T10:58:00Z" w16du:dateUtc="2025-09-30T08:58:00Z">
        <w:r w:rsidR="00341863" w:rsidRPr="00341863">
          <w:rPr>
            <w:rPrChange w:id="208" w:author="Nikki Papenfus" w:date="2025-09-30T10:58:00Z" w16du:dateUtc="2025-09-30T08:58:00Z">
              <w:rPr>
                <w:highlight w:val="yellow"/>
              </w:rPr>
            </w:rPrChange>
          </w:rPr>
          <w:t xml:space="preserve"> project phase</w:t>
        </w:r>
      </w:ins>
      <w:moveTo w:id="209" w:author="Nikki Papenfus" w:date="2025-09-29T17:08:00Z" w16du:dateUtc="2025-09-29T15:08:00Z">
        <w:del w:id="210" w:author="Nikki Papenfus" w:date="2025-09-30T10:58:00Z" w16du:dateUtc="2025-09-30T08:58:00Z">
          <w:r w:rsidR="005A4EBD" w:rsidRPr="00341863" w:rsidDel="00341863">
            <w:rPr>
              <w:rPrChange w:id="211" w:author="Nikki Papenfus" w:date="2025-09-30T10:58:00Z" w16du:dateUtc="2025-09-30T08:58:00Z">
                <w:rPr>
                  <w:highlight w:val="yellow"/>
                </w:rPr>
              </w:rPrChange>
            </w:rPr>
            <w:delText xml:space="preserve">s a high-level design for the proposed functionality to be implemented on Grainger’s </w:delText>
          </w:r>
          <w:r w:rsidR="005A4EBD" w:rsidRPr="00341863" w:rsidDel="00341863">
            <w:rPr>
              <w:lang w:eastAsia="en-ZA"/>
              <w:rPrChange w:id="212" w:author="Nikki Papenfus" w:date="2025-09-30T10:58:00Z" w16du:dateUtc="2025-09-30T08:58:00Z">
                <w:rPr>
                  <w:highlight w:val="yellow"/>
                  <w:lang w:eastAsia="en-ZA"/>
                </w:rPr>
              </w:rPrChange>
            </w:rPr>
            <w:delText>Salesforce org</w:delText>
          </w:r>
        </w:del>
        <w:r w:rsidR="005A4EBD" w:rsidRPr="00341863">
          <w:rPr>
            <w:lang w:eastAsia="en-ZA"/>
            <w:rPrChange w:id="213" w:author="Nikki Papenfus" w:date="2025-09-30T10:58:00Z" w16du:dateUtc="2025-09-30T08:58:00Z">
              <w:rPr>
                <w:highlight w:val="yellow"/>
                <w:lang w:eastAsia="en-ZA"/>
              </w:rPr>
            </w:rPrChange>
          </w:rPr>
          <w:t xml:space="preserve">. </w:t>
        </w:r>
      </w:moveTo>
    </w:p>
    <w:p w14:paraId="2B4C9734" w14:textId="78A76AAA" w:rsidR="005A4EBD" w:rsidRPr="00341863" w:rsidDel="00E46AC4" w:rsidRDefault="005A4EBD" w:rsidP="005A4EBD">
      <w:pPr>
        <w:pStyle w:val="CommentText"/>
        <w:rPr>
          <w:del w:id="214" w:author="Nikki Papenfus" w:date="2025-09-30T10:49:00Z" w16du:dateUtc="2025-09-30T08:49:00Z"/>
          <w:moveTo w:id="215" w:author="Nikki Papenfus" w:date="2025-09-29T17:08:00Z" w16du:dateUtc="2025-09-29T15:08:00Z"/>
          <w:lang w:eastAsia="en-ZA"/>
          <w:rPrChange w:id="216" w:author="Nikki Papenfus" w:date="2025-09-30T10:58:00Z" w16du:dateUtc="2025-09-30T08:58:00Z">
            <w:rPr>
              <w:del w:id="217" w:author="Nikki Papenfus" w:date="2025-09-30T10:49:00Z" w16du:dateUtc="2025-09-30T08:49:00Z"/>
              <w:moveTo w:id="218" w:author="Nikki Papenfus" w:date="2025-09-29T17:08:00Z" w16du:dateUtc="2025-09-29T15:08:00Z"/>
              <w:highlight w:val="yellow"/>
              <w:lang w:eastAsia="en-ZA"/>
            </w:rPr>
          </w:rPrChange>
        </w:rPr>
      </w:pPr>
      <w:commentRangeStart w:id="219"/>
      <w:moveTo w:id="220" w:author="Nikki Papenfus" w:date="2025-09-29T17:08:00Z" w16du:dateUtc="2025-09-29T15:08:00Z">
        <w:del w:id="221" w:author="Nikki Papenfus" w:date="2025-09-30T10:49:00Z" w16du:dateUtc="2025-09-30T08:49:00Z">
          <w:r w:rsidRPr="00341863" w:rsidDel="00E46AC4">
            <w:rPr>
              <w:lang w:eastAsia="en-ZA"/>
              <w:rPrChange w:id="222" w:author="Nikki Papenfus" w:date="2025-09-30T10:58:00Z" w16du:dateUtc="2025-09-30T08:58:00Z">
                <w:rPr>
                  <w:highlight w:val="yellow"/>
                  <w:lang w:eastAsia="en-ZA"/>
                </w:rPr>
              </w:rPrChange>
            </w:rPr>
            <w:delText>This design does not cover the lower level detail (such as fields, profiles, automations and validation rules); these will be designed and documented at user story level during the agile delivery phase.</w:delText>
          </w:r>
          <w:bookmarkStart w:id="223" w:name="_Toc210127659"/>
          <w:bookmarkEnd w:id="223"/>
        </w:del>
      </w:moveTo>
    </w:p>
    <w:p w14:paraId="6133362D" w14:textId="5AB8C26F" w:rsidR="005A4EBD" w:rsidDel="00E46AC4" w:rsidRDefault="005A4EBD" w:rsidP="000A2434">
      <w:pPr>
        <w:rPr>
          <w:del w:id="224" w:author="Nikki Papenfus" w:date="2025-09-30T10:49:00Z" w16du:dateUtc="2025-09-30T08:49:00Z"/>
        </w:rPr>
      </w:pPr>
      <w:bookmarkStart w:id="225" w:name="_Toc210127660"/>
      <w:bookmarkEnd w:id="225"/>
      <w:moveToRangeEnd w:id="190"/>
    </w:p>
    <w:p w14:paraId="7DB4AAC6" w14:textId="77777777" w:rsidR="00241DA1" w:rsidRPr="00AA3D58" w:rsidRDefault="003526CB" w:rsidP="00036498">
      <w:pPr>
        <w:pStyle w:val="Level2Heading"/>
      </w:pPr>
      <w:bookmarkStart w:id="226" w:name="_Toc34022114"/>
      <w:bookmarkStart w:id="227" w:name="_Toc475449737"/>
      <w:bookmarkStart w:id="228" w:name="_Ref188279495"/>
      <w:bookmarkStart w:id="229" w:name="_Ref188280294"/>
      <w:bookmarkStart w:id="230" w:name="_Toc210133381"/>
      <w:r w:rsidRPr="00AA3D58">
        <w:t xml:space="preserve">The Business </w:t>
      </w:r>
      <w:bookmarkEnd w:id="226"/>
      <w:r w:rsidRPr="00AA3D58">
        <w:t>Opportunity</w:t>
      </w:r>
      <w:bookmarkEnd w:id="227"/>
      <w:bookmarkEnd w:id="228"/>
      <w:bookmarkEnd w:id="229"/>
      <w:bookmarkEnd w:id="230"/>
      <w:commentRangeEnd w:id="219"/>
      <w:r w:rsidR="00DC7406">
        <w:rPr>
          <w:rStyle w:val="CommentReference"/>
          <w:rFonts w:eastAsiaTheme="minorHAnsi" w:cstheme="minorBidi"/>
          <w:b w:val="0"/>
          <w:caps w:val="0"/>
          <w:color w:val="auto"/>
        </w:rPr>
        <w:commentReference w:id="219"/>
      </w:r>
    </w:p>
    <w:p w14:paraId="21C11C1F" w14:textId="5B210625" w:rsidR="005443FD" w:rsidRPr="003A592F" w:rsidRDefault="005443FD" w:rsidP="005443FD">
      <w:r w:rsidRPr="003A592F">
        <w:t xml:space="preserve">The </w:t>
      </w:r>
      <w:r w:rsidRPr="0063748C">
        <w:t>Renters’ Rights Bill overhauls the f</w:t>
      </w:r>
      <w:r w:rsidRPr="003A592F">
        <w:t>ormal rent challenge process, eliminating the risk to tenants</w:t>
      </w:r>
      <w:r>
        <w:t xml:space="preserve"> of contesting rent increases</w:t>
      </w:r>
      <w:r w:rsidRPr="003A592F">
        <w:t xml:space="preserve">. A systemised process to manage these challenges is necessary to ensure that all relevant information </w:t>
      </w:r>
      <w:r w:rsidR="00033B63">
        <w:t xml:space="preserve">is </w:t>
      </w:r>
      <w:r w:rsidRPr="003A592F">
        <w:t xml:space="preserve">captured </w:t>
      </w:r>
      <w:proofErr w:type="gramStart"/>
      <w:r w:rsidRPr="003A592F">
        <w:t>in order to</w:t>
      </w:r>
      <w:proofErr w:type="gramEnd"/>
      <w:r w:rsidRPr="003A592F">
        <w:t xml:space="preserve"> suitably motivate for the rent increase, identify undue tribunal delays that may be challenged</w:t>
      </w:r>
      <w:r w:rsidR="0055181A">
        <w:t>,</w:t>
      </w:r>
      <w:r w:rsidRPr="003A592F">
        <w:t xml:space="preserve"> and </w:t>
      </w:r>
      <w:r w:rsidR="00316DCA">
        <w:t>keep a record of</w:t>
      </w:r>
      <w:r w:rsidRPr="003A592F">
        <w:t xml:space="preserve"> lessons learned and tribunal reasoning </w:t>
      </w:r>
      <w:r w:rsidR="00316DCA">
        <w:t>that may</w:t>
      </w:r>
      <w:r w:rsidRPr="003A592F">
        <w:t xml:space="preserve"> inform future rent-setting strategy and bolster future cases.</w:t>
      </w:r>
    </w:p>
    <w:p w14:paraId="107FC0E8" w14:textId="02258C43" w:rsidR="005443FD" w:rsidRDefault="005443FD" w:rsidP="005443FD">
      <w:r>
        <w:t xml:space="preserve">The </w:t>
      </w:r>
      <w:r w:rsidRPr="00A01D07">
        <w:t xml:space="preserve">Renters’ Rights </w:t>
      </w:r>
      <w:r>
        <w:t xml:space="preserve">Bill affords tenants greater rights to request a pet. This change in legislation provides an opportunity for Grainger to pilot the introduction of pet rent, require tenants with pets to agree to a pet policy, and maintain a register of pets across all properties. Managing these new processes within Salesforce would enable pet applications for new tenants to be coupled with the existing lead-to-lease process, automated reminders </w:t>
      </w:r>
      <w:r w:rsidR="00526B13">
        <w:t xml:space="preserve">to be sent </w:t>
      </w:r>
      <w:r>
        <w:t>to request updated pet documentation, and existing integration to be leveraged to generate pet licences</w:t>
      </w:r>
      <w:r w:rsidRPr="009066B1">
        <w:t xml:space="preserve"> </w:t>
      </w:r>
      <w:r>
        <w:t>in Qube.</w:t>
      </w:r>
    </w:p>
    <w:p w14:paraId="1A11BEF3" w14:textId="3F533980" w:rsidR="003E157A" w:rsidRDefault="001B69DC" w:rsidP="0030456F">
      <w:r>
        <w:t>T</w:t>
      </w:r>
      <w:r w:rsidR="00B406F2" w:rsidRPr="00B406F2">
        <w:t>he Renters’ Rights Bill increases evidential standards and tightens procedural requirements, making it more challenging across the board to end a tenancy (including for antisocial behaviour). This heightens the importance of a streamlined, defensible process</w:t>
      </w:r>
      <w:r w:rsidR="003D788A">
        <w:t xml:space="preserve"> with </w:t>
      </w:r>
      <w:r w:rsidR="00B406F2" w:rsidRPr="00B406F2">
        <w:t>clear documentation, consistent evidence gathering and properly issued notices</w:t>
      </w:r>
      <w:r w:rsidR="008B552B">
        <w:t xml:space="preserve"> </w:t>
      </w:r>
      <w:r w:rsidR="00B406F2" w:rsidRPr="00B406F2">
        <w:t xml:space="preserve">so that landlords can still lawfully and effectively serve notice on </w:t>
      </w:r>
      <w:r w:rsidR="00182FCD" w:rsidRPr="00182FCD">
        <w:t>tenants whose behaviour poses a genuine risk to others or the property</w:t>
      </w:r>
      <w:r w:rsidR="00B406F2" w:rsidRPr="00B406F2">
        <w:t>.</w:t>
      </w:r>
      <w:r w:rsidR="00182FCD">
        <w:t xml:space="preserve">  </w:t>
      </w:r>
      <w:r w:rsidR="0029786B">
        <w:t xml:space="preserve">Grainger’s </w:t>
      </w:r>
      <w:r w:rsidR="00B427D9">
        <w:t xml:space="preserve">current process to serve notice is very manual </w:t>
      </w:r>
      <w:r w:rsidR="00A170F3">
        <w:t xml:space="preserve">with offline checklists and </w:t>
      </w:r>
      <w:r w:rsidR="00F069D1">
        <w:t xml:space="preserve">a </w:t>
      </w:r>
      <w:r w:rsidR="00A170F3">
        <w:t>‘denied list’</w:t>
      </w:r>
      <w:r w:rsidR="00F069D1">
        <w:t xml:space="preserve"> managed in Excel</w:t>
      </w:r>
      <w:r w:rsidR="009E3C58">
        <w:t xml:space="preserve">. </w:t>
      </w:r>
      <w:r w:rsidR="006D1DF4">
        <w:t xml:space="preserve">Implementing a </w:t>
      </w:r>
      <w:r w:rsidR="00C303C0">
        <w:t xml:space="preserve">systemised process </w:t>
      </w:r>
      <w:r w:rsidR="00487552">
        <w:t xml:space="preserve">to </w:t>
      </w:r>
      <w:r w:rsidR="00C26CA8">
        <w:t xml:space="preserve">collate evidence and serve notice </w:t>
      </w:r>
      <w:r w:rsidR="00C303C0">
        <w:t xml:space="preserve">would </w:t>
      </w:r>
      <w:r w:rsidR="008937E1">
        <w:t xml:space="preserve">ensure that </w:t>
      </w:r>
      <w:r w:rsidR="003A6161">
        <w:t>an appropriate level of evidence is collected</w:t>
      </w:r>
      <w:r w:rsidR="0025208F">
        <w:t>,</w:t>
      </w:r>
      <w:r w:rsidR="00F10AAE">
        <w:t xml:space="preserve"> stakeholders are kept informed, and tasks and follow-up activities are </w:t>
      </w:r>
      <w:r w:rsidR="000F1F9C">
        <w:t xml:space="preserve">completed </w:t>
      </w:r>
      <w:r w:rsidR="00716537">
        <w:t>in good time</w:t>
      </w:r>
      <w:r w:rsidR="00F10AAE">
        <w:t>.</w:t>
      </w:r>
    </w:p>
    <w:p w14:paraId="427DC2EF" w14:textId="03928A84" w:rsidR="003526CB" w:rsidRPr="00467F3C" w:rsidRDefault="003526CB" w:rsidP="00036498">
      <w:pPr>
        <w:pStyle w:val="Level2Heading"/>
      </w:pPr>
      <w:bookmarkStart w:id="231" w:name="_Toc34022116"/>
      <w:bookmarkStart w:id="232" w:name="_Toc475449738"/>
      <w:bookmarkStart w:id="233" w:name="_Toc210133382"/>
      <w:r w:rsidRPr="00467F3C">
        <w:t>The Project</w:t>
      </w:r>
      <w:bookmarkEnd w:id="231"/>
      <w:bookmarkEnd w:id="232"/>
      <w:bookmarkEnd w:id="233"/>
    </w:p>
    <w:p w14:paraId="40ACC7B9" w14:textId="52583D1C" w:rsidR="00C05B2D" w:rsidRPr="00467F3C" w:rsidRDefault="003526CB" w:rsidP="0030456F">
      <w:r w:rsidRPr="00467F3C">
        <w:t xml:space="preserve">Open Box Software </w:t>
      </w:r>
      <w:del w:id="234" w:author="Nikki Papenfus" w:date="2025-09-30T11:37:00Z" w16du:dateUtc="2025-09-30T09:37:00Z">
        <w:r w:rsidR="00D2585A" w:rsidRPr="00467F3C" w:rsidDel="006C33E7">
          <w:delText xml:space="preserve">will </w:delText>
        </w:r>
      </w:del>
      <w:ins w:id="235" w:author="Nikki Papenfus" w:date="2025-09-30T11:37:00Z" w16du:dateUtc="2025-09-30T09:37:00Z">
        <w:r w:rsidR="006C33E7">
          <w:t>would</w:t>
        </w:r>
        <w:r w:rsidR="006C33E7" w:rsidRPr="00467F3C">
          <w:t xml:space="preserve"> </w:t>
        </w:r>
      </w:ins>
      <w:r w:rsidR="00CA31CA" w:rsidRPr="00467F3C">
        <w:t>customise</w:t>
      </w:r>
      <w:r w:rsidR="0065360A" w:rsidRPr="00467F3C">
        <w:t xml:space="preserve"> </w:t>
      </w:r>
      <w:r w:rsidR="00CA31CA" w:rsidRPr="00467F3C">
        <w:t xml:space="preserve">case management functionality </w:t>
      </w:r>
      <w:r w:rsidR="00B02752" w:rsidRPr="00467F3C">
        <w:t xml:space="preserve">within Grainger’s </w:t>
      </w:r>
      <w:r w:rsidR="00CA31CA" w:rsidRPr="00467F3C">
        <w:t xml:space="preserve">Salesforce </w:t>
      </w:r>
      <w:r w:rsidR="00B02752" w:rsidRPr="00467F3C">
        <w:t xml:space="preserve">Org </w:t>
      </w:r>
      <w:r w:rsidR="00E64D20" w:rsidRPr="00467F3C">
        <w:t xml:space="preserve">to manage </w:t>
      </w:r>
      <w:r w:rsidR="00933E3A">
        <w:t>new pet applications</w:t>
      </w:r>
      <w:r w:rsidR="006113E1" w:rsidRPr="00467F3C">
        <w:t xml:space="preserve">, </w:t>
      </w:r>
      <w:r w:rsidR="007E000C">
        <w:t xml:space="preserve">ASB </w:t>
      </w:r>
      <w:r w:rsidR="006113E1" w:rsidRPr="00467F3C">
        <w:t>possession orders and formal rent challenges.</w:t>
      </w:r>
      <w:r w:rsidR="00BA39A6">
        <w:t xml:space="preserve"> A</w:t>
      </w:r>
      <w:r w:rsidR="006113E1" w:rsidRPr="00467F3C">
        <w:t xml:space="preserve"> </w:t>
      </w:r>
      <w:r w:rsidR="00403F4E">
        <w:t xml:space="preserve">centralized, digital </w:t>
      </w:r>
      <w:r w:rsidR="006113E1" w:rsidRPr="00467F3C">
        <w:t xml:space="preserve">pet register </w:t>
      </w:r>
      <w:del w:id="236" w:author="Nikki Papenfus" w:date="2025-09-30T11:37:00Z" w16du:dateUtc="2025-09-30T09:37:00Z">
        <w:r w:rsidR="006113E1" w:rsidRPr="00467F3C" w:rsidDel="006C33E7">
          <w:delText xml:space="preserve">will </w:delText>
        </w:r>
      </w:del>
      <w:ins w:id="237" w:author="Nikki Papenfus" w:date="2025-09-30T11:37:00Z" w16du:dateUtc="2025-09-30T09:37:00Z">
        <w:r w:rsidR="006C33E7">
          <w:t>would</w:t>
        </w:r>
        <w:r w:rsidR="006C33E7" w:rsidRPr="00467F3C">
          <w:t xml:space="preserve"> </w:t>
        </w:r>
      </w:ins>
      <w:r w:rsidR="000B4464" w:rsidRPr="00467F3C">
        <w:t xml:space="preserve">be </w:t>
      </w:r>
      <w:r w:rsidR="0005733A">
        <w:t>create</w:t>
      </w:r>
      <w:r w:rsidR="0063315E">
        <w:t>d</w:t>
      </w:r>
      <w:r w:rsidR="0005733A">
        <w:t xml:space="preserve"> in </w:t>
      </w:r>
      <w:r w:rsidR="000B4464" w:rsidRPr="00467F3C">
        <w:t>Salesforce</w:t>
      </w:r>
      <w:r w:rsidR="00BA39A6">
        <w:t xml:space="preserve">, and </w:t>
      </w:r>
      <w:r w:rsidR="00403F4E" w:rsidRPr="00467F3C">
        <w:t xml:space="preserve">pet rent </w:t>
      </w:r>
      <w:r w:rsidR="00403F4E">
        <w:t>licences</w:t>
      </w:r>
      <w:r w:rsidR="00403F4E" w:rsidRPr="00467F3C">
        <w:t xml:space="preserve"> </w:t>
      </w:r>
      <w:ins w:id="238" w:author="Nikki Papenfus" w:date="2025-09-30T11:37:00Z" w16du:dateUtc="2025-09-30T09:37:00Z">
        <w:r w:rsidR="006C33E7">
          <w:t xml:space="preserve">would </w:t>
        </w:r>
      </w:ins>
      <w:del w:id="239" w:author="Nikki Papenfus" w:date="2025-09-30T11:37:00Z" w16du:dateUtc="2025-09-30T09:37:00Z">
        <w:r w:rsidR="00BA39A6" w:rsidDel="006C33E7">
          <w:delText xml:space="preserve">will </w:delText>
        </w:r>
      </w:del>
      <w:r w:rsidR="00BA39A6">
        <w:t>be generat</w:t>
      </w:r>
      <w:r w:rsidR="0086077C">
        <w:t xml:space="preserve">ed and </w:t>
      </w:r>
      <w:r w:rsidR="00A36215">
        <w:t>integrated</w:t>
      </w:r>
      <w:r w:rsidR="00396D9A">
        <w:t xml:space="preserve"> to </w:t>
      </w:r>
      <w:r w:rsidR="00403F4E" w:rsidRPr="00467F3C">
        <w:t>Qube</w:t>
      </w:r>
      <w:r w:rsidR="000B4464" w:rsidRPr="00467F3C">
        <w:t xml:space="preserve">. </w:t>
      </w:r>
    </w:p>
    <w:p w14:paraId="7F85405F" w14:textId="7180AED3" w:rsidR="00506E3F" w:rsidRPr="00467F3C" w:rsidRDefault="003526CB" w:rsidP="00036498">
      <w:pPr>
        <w:pStyle w:val="Level2Heading"/>
      </w:pPr>
      <w:bookmarkStart w:id="240" w:name="_Toc34022117"/>
      <w:bookmarkStart w:id="241" w:name="_Toc394565802"/>
      <w:bookmarkStart w:id="242" w:name="_Toc394588444"/>
      <w:bookmarkStart w:id="243" w:name="_Toc475449739"/>
      <w:bookmarkStart w:id="244" w:name="_Toc210133383"/>
      <w:r w:rsidRPr="00467F3C">
        <w:t xml:space="preserve">The </w:t>
      </w:r>
      <w:bookmarkEnd w:id="240"/>
      <w:bookmarkEnd w:id="241"/>
      <w:bookmarkEnd w:id="242"/>
      <w:r w:rsidRPr="00467F3C">
        <w:t>Business Benefit</w:t>
      </w:r>
      <w:bookmarkEnd w:id="243"/>
      <w:bookmarkEnd w:id="244"/>
    </w:p>
    <w:p w14:paraId="7A6117FD" w14:textId="7B757303" w:rsidR="001306E2" w:rsidRPr="00467F3C" w:rsidRDefault="001306E2" w:rsidP="00506E3F">
      <w:r w:rsidRPr="001306E2">
        <w:t xml:space="preserve">The </w:t>
      </w:r>
      <w:r>
        <w:t xml:space="preserve">project </w:t>
      </w:r>
      <w:r w:rsidRPr="001306E2">
        <w:t xml:space="preserve">has the potential to enhance the business value that </w:t>
      </w:r>
      <w:r>
        <w:t xml:space="preserve">Salesforce </w:t>
      </w:r>
      <w:r w:rsidRPr="001306E2">
        <w:t xml:space="preserve">provides to </w:t>
      </w:r>
      <w:r>
        <w:t>Grainger</w:t>
      </w:r>
      <w:r w:rsidR="009D1DCD">
        <w:t xml:space="preserve"> </w:t>
      </w:r>
      <w:r>
        <w:t xml:space="preserve">and </w:t>
      </w:r>
      <w:r w:rsidRPr="001306E2">
        <w:t>its customers with:</w:t>
      </w:r>
    </w:p>
    <w:p w14:paraId="138395FD" w14:textId="45980321" w:rsidR="00B74C4B" w:rsidRDefault="00B74C4B" w:rsidP="00B74C4B">
      <w:pPr>
        <w:pStyle w:val="OBBulletList"/>
      </w:pPr>
      <w:r>
        <w:t>A robust process to ensure all the necessary information is captured in a timely manner to support legal procedures</w:t>
      </w:r>
      <w:r w:rsidR="005F2F59">
        <w:t xml:space="preserve">, improve the likelihood of successful outcomes, </w:t>
      </w:r>
      <w:r>
        <w:t>and inform future decision-making.</w:t>
      </w:r>
    </w:p>
    <w:p w14:paraId="6943FE16" w14:textId="20009EAB" w:rsidR="00B45E32" w:rsidRPr="00667E49" w:rsidRDefault="00B45E32" w:rsidP="00B45E32">
      <w:pPr>
        <w:pStyle w:val="OBBulletList"/>
      </w:pPr>
      <w:r>
        <w:t>Intuitive, online processes for a user-friendly customer experience</w:t>
      </w:r>
      <w:r w:rsidR="00432DF9">
        <w:t xml:space="preserve"> </w:t>
      </w:r>
      <w:r w:rsidR="008D4139">
        <w:t xml:space="preserve">to help improve </w:t>
      </w:r>
      <w:r w:rsidR="009C7834">
        <w:t>tenant retention</w:t>
      </w:r>
      <w:r>
        <w:t>.</w:t>
      </w:r>
    </w:p>
    <w:p w14:paraId="3A1DC428" w14:textId="77777777" w:rsidR="00B74C4B" w:rsidRDefault="00B74C4B" w:rsidP="00B74C4B">
      <w:pPr>
        <w:pStyle w:val="OBBulletList"/>
      </w:pPr>
      <w:r>
        <w:t>Management visibility into critical processes, SLAs and KPIs.</w:t>
      </w:r>
    </w:p>
    <w:p w14:paraId="450F420C" w14:textId="77777777" w:rsidR="002359BD" w:rsidRPr="0061518D" w:rsidRDefault="002359BD" w:rsidP="002359BD">
      <w:pPr>
        <w:pStyle w:val="OBBulletList"/>
      </w:pPr>
      <w:r w:rsidRPr="0061518D">
        <w:t>Enriching the single view of customer within Salesforce.</w:t>
      </w:r>
    </w:p>
    <w:p w14:paraId="54A8ED2A" w14:textId="44F5F9EE" w:rsidR="002359BD" w:rsidRPr="0061518D" w:rsidRDefault="00A53BC0" w:rsidP="0061518D">
      <w:pPr>
        <w:pStyle w:val="OBBulletList"/>
      </w:pPr>
      <w:r>
        <w:t xml:space="preserve">Moving toward </w:t>
      </w:r>
      <w:r w:rsidR="00AF3196" w:rsidRPr="0061518D">
        <w:t xml:space="preserve">a </w:t>
      </w:r>
      <w:r w:rsidR="0061518D" w:rsidRPr="0061518D">
        <w:t xml:space="preserve">single, </w:t>
      </w:r>
      <w:r w:rsidR="002359BD" w:rsidRPr="0061518D">
        <w:t>centralised</w:t>
      </w:r>
      <w:r w:rsidR="002F101C">
        <w:t xml:space="preserve"> and accessible</w:t>
      </w:r>
      <w:r w:rsidR="002359BD" w:rsidRPr="0061518D">
        <w:t xml:space="preserve"> record of all </w:t>
      </w:r>
      <w:r w:rsidR="00B6099D">
        <w:t>customer</w:t>
      </w:r>
      <w:r w:rsidR="002359BD" w:rsidRPr="0061518D">
        <w:t xml:space="preserve"> communications. </w:t>
      </w:r>
    </w:p>
    <w:p w14:paraId="1E4B0FA2" w14:textId="6EF144B4" w:rsidR="00FB4318" w:rsidRPr="00FB4318" w:rsidRDefault="008977A7" w:rsidP="00FB4318">
      <w:pPr>
        <w:pStyle w:val="OBBulletList"/>
      </w:pPr>
      <w:r>
        <w:t>Improv</w:t>
      </w:r>
      <w:r w:rsidR="00B315C4">
        <w:t>ed</w:t>
      </w:r>
      <w:r>
        <w:t xml:space="preserve"> return on investment in </w:t>
      </w:r>
      <w:r w:rsidR="00FB4318" w:rsidRPr="00FB4318">
        <w:t>existing Salesforce licences.</w:t>
      </w:r>
    </w:p>
    <w:p w14:paraId="30C90BE4" w14:textId="404516F6" w:rsidR="00972CC4" w:rsidRPr="001C2AC5" w:rsidRDefault="00275808" w:rsidP="001C2AC5">
      <w:pPr>
        <w:pStyle w:val="OBBulletList"/>
        <w:rPr>
          <w:rFonts w:eastAsiaTheme="majorEastAsia" w:cstheme="majorBidi"/>
          <w:b/>
          <w:caps/>
          <w:color w:val="000000" w:themeColor="text1"/>
          <w:sz w:val="20"/>
        </w:rPr>
      </w:pPr>
      <w:bookmarkStart w:id="245" w:name="_Toc190801461"/>
      <w:r w:rsidRPr="00667E49">
        <w:t xml:space="preserve">Improved efficiency </w:t>
      </w:r>
      <w:r>
        <w:t xml:space="preserve">through </w:t>
      </w:r>
      <w:r w:rsidRPr="00667E49">
        <w:t xml:space="preserve">automations and visibility between </w:t>
      </w:r>
      <w:r w:rsidR="00FA38F8">
        <w:t>related</w:t>
      </w:r>
      <w:r w:rsidRPr="00667E49">
        <w:t xml:space="preserve"> processes</w:t>
      </w:r>
      <w:r w:rsidR="00154BCE">
        <w:t xml:space="preserve"> (</w:t>
      </w:r>
      <w:r w:rsidRPr="00667E49">
        <w:t>such as</w:t>
      </w:r>
      <w:r>
        <w:t xml:space="preserve"> n</w:t>
      </w:r>
      <w:r w:rsidRPr="00667E49">
        <w:t>ew lease</w:t>
      </w:r>
      <w:r w:rsidR="008C46CE">
        <w:t xml:space="preserve"> applications</w:t>
      </w:r>
      <w:r w:rsidRPr="00667E49">
        <w:t xml:space="preserve"> </w:t>
      </w:r>
      <w:r w:rsidR="00F7563E">
        <w:t>and</w:t>
      </w:r>
      <w:r w:rsidRPr="00667E49">
        <w:t xml:space="preserve"> pet applicatio</w:t>
      </w:r>
      <w:r>
        <w:t xml:space="preserve">ns, or tenancy </w:t>
      </w:r>
      <w:r w:rsidRPr="00667E49">
        <w:t>review</w:t>
      </w:r>
      <w:r>
        <w:t xml:space="preserve">s </w:t>
      </w:r>
      <w:r w:rsidR="00F7563E">
        <w:t>and</w:t>
      </w:r>
      <w:r w:rsidRPr="00667E49">
        <w:t xml:space="preserve"> formal rent challenge</w:t>
      </w:r>
      <w:r>
        <w:t>s</w:t>
      </w:r>
      <w:r w:rsidR="00D437A6">
        <w:t>)</w:t>
      </w:r>
      <w:r w:rsidR="00637412">
        <w:t xml:space="preserve">, thereby </w:t>
      </w:r>
      <w:r w:rsidR="00637412" w:rsidRPr="00667E49">
        <w:t>reducing the manual effort required to find and update related data</w:t>
      </w:r>
      <w:r w:rsidR="00154BCE">
        <w:t>.</w:t>
      </w:r>
    </w:p>
    <w:p w14:paraId="6C37F579" w14:textId="77777777" w:rsidR="005E04E3" w:rsidRDefault="005E04E3" w:rsidP="00036498">
      <w:pPr>
        <w:pStyle w:val="Level2Heading"/>
      </w:pPr>
      <w:bookmarkStart w:id="246" w:name="_Toc210133384"/>
      <w:r w:rsidRPr="001A2246">
        <w:t>Why Open Box</w:t>
      </w:r>
      <w:bookmarkEnd w:id="245"/>
      <w:bookmarkEnd w:id="246"/>
    </w:p>
    <w:p w14:paraId="39D116F2" w14:textId="77777777" w:rsidR="005E04E3" w:rsidRPr="005372C3" w:rsidRDefault="005E04E3" w:rsidP="005E04E3">
      <w:r w:rsidRPr="005372C3">
        <w:t>The following benefits underscore the value and expertise that Open Box offers, ensuring successful project delivery and long-term client satisfaction.</w:t>
      </w:r>
    </w:p>
    <w:p w14:paraId="256A22A6" w14:textId="6C3F2543" w:rsidR="005E04E3" w:rsidRPr="00CA2D72" w:rsidRDefault="005E04E3" w:rsidP="001D722F">
      <w:pPr>
        <w:pStyle w:val="OBNumberedList"/>
        <w:numPr>
          <w:ilvl w:val="0"/>
          <w:numId w:val="20"/>
        </w:numPr>
      </w:pPr>
      <w:r w:rsidRPr="00CA2D72">
        <w:rPr>
          <w:b/>
        </w:rPr>
        <w:t xml:space="preserve">Global Real Estate </w:t>
      </w:r>
      <w:r w:rsidR="00BF6340" w:rsidRPr="00CA2D72">
        <w:rPr>
          <w:b/>
        </w:rPr>
        <w:t xml:space="preserve">&amp; BTR </w:t>
      </w:r>
      <w:r w:rsidRPr="00CA2D72">
        <w:rPr>
          <w:b/>
        </w:rPr>
        <w:t>Experience</w:t>
      </w:r>
      <w:r w:rsidRPr="00CA2D72">
        <w:t xml:space="preserve">: Open Box has collaborated with </w:t>
      </w:r>
      <w:r w:rsidR="00DD586B" w:rsidRPr="00CA2D72">
        <w:t xml:space="preserve">leaders in the </w:t>
      </w:r>
      <w:r w:rsidRPr="00CA2D72">
        <w:t xml:space="preserve">real estate </w:t>
      </w:r>
      <w:r w:rsidR="00DD586B" w:rsidRPr="00CA2D72">
        <w:t xml:space="preserve">industry </w:t>
      </w:r>
      <w:r w:rsidR="00A1707E" w:rsidRPr="00CA2D72">
        <w:t>for 24 year</w:t>
      </w:r>
      <w:r w:rsidR="00F91EA6" w:rsidRPr="00CA2D72">
        <w:t>s</w:t>
      </w:r>
      <w:r w:rsidR="002B1403" w:rsidRPr="00CA2D72">
        <w:t xml:space="preserve">, </w:t>
      </w:r>
      <w:r w:rsidR="00CA2D72" w:rsidRPr="00CA2D72">
        <w:t xml:space="preserve">including working </w:t>
      </w:r>
      <w:r w:rsidR="00A10780" w:rsidRPr="00CA2D72">
        <w:t xml:space="preserve">with </w:t>
      </w:r>
      <w:r w:rsidR="002B1403" w:rsidRPr="00CA2D72">
        <w:t>build to rent (BTR) clients across the UK and US.</w:t>
      </w:r>
      <w:r w:rsidR="00036B0E" w:rsidRPr="00CA2D72">
        <w:t xml:space="preserve"> </w:t>
      </w:r>
      <w:r w:rsidR="00242007" w:rsidRPr="00CA2D72">
        <w:rPr>
          <w:lang w:eastAsia="en-ZA"/>
        </w:rPr>
        <w:t xml:space="preserve">As CRE specialists we bring a unique collective intelligence within this industry, </w:t>
      </w:r>
      <w:r w:rsidR="002B1403" w:rsidRPr="00CA2D72">
        <w:t>leveraging a wide range of technologies</w:t>
      </w:r>
      <w:r w:rsidR="002B1403" w:rsidRPr="00CA2D72">
        <w:rPr>
          <w:lang w:eastAsia="en-ZA"/>
        </w:rPr>
        <w:t xml:space="preserve"> to </w:t>
      </w:r>
      <w:r w:rsidR="00242007" w:rsidRPr="00CA2D72">
        <w:rPr>
          <w:lang w:eastAsia="en-ZA"/>
        </w:rPr>
        <w:t>deliver</w:t>
      </w:r>
      <w:r w:rsidR="002B1403" w:rsidRPr="00CA2D72">
        <w:rPr>
          <w:lang w:eastAsia="en-ZA"/>
        </w:rPr>
        <w:t xml:space="preserve"> </w:t>
      </w:r>
      <w:r w:rsidR="00242007" w:rsidRPr="00CA2D72">
        <w:rPr>
          <w:lang w:eastAsia="en-ZA"/>
        </w:rPr>
        <w:t>solutions tailored to address the specific challenges and opportunities within the industry</w:t>
      </w:r>
      <w:r w:rsidRPr="00CA2D72">
        <w:t xml:space="preserve">. </w:t>
      </w:r>
    </w:p>
    <w:p w14:paraId="3344E168" w14:textId="189F461F" w:rsidR="00631F9D" w:rsidRPr="00556C6C" w:rsidRDefault="00200586" w:rsidP="00354B86">
      <w:pPr>
        <w:pStyle w:val="OBNumberedList"/>
        <w:numPr>
          <w:ilvl w:val="0"/>
          <w:numId w:val="20"/>
        </w:numPr>
      </w:pPr>
      <w:r w:rsidRPr="00556C6C">
        <w:rPr>
          <w:b/>
        </w:rPr>
        <w:t>Salesforce Experience</w:t>
      </w:r>
      <w:r w:rsidRPr="00556C6C">
        <w:t xml:space="preserve">: </w:t>
      </w:r>
      <w:r w:rsidR="00671DD7" w:rsidRPr="00556C6C">
        <w:t>Open Box</w:t>
      </w:r>
      <w:r w:rsidR="00671DD7" w:rsidRPr="00556C6C">
        <w:rPr>
          <w:lang w:eastAsia="en-ZA"/>
        </w:rPr>
        <w:t>, a certified Salesforce Consulting Partner,</w:t>
      </w:r>
      <w:r w:rsidR="00671DD7" w:rsidRPr="00556C6C">
        <w:t xml:space="preserve"> </w:t>
      </w:r>
      <w:proofErr w:type="gramStart"/>
      <w:r w:rsidR="009D0846" w:rsidRPr="00556C6C">
        <w:t>i</w:t>
      </w:r>
      <w:r w:rsidR="00CE289D" w:rsidRPr="00556C6C">
        <w:t>s</w:t>
      </w:r>
      <w:r w:rsidR="009D0846" w:rsidRPr="00556C6C">
        <w:rPr>
          <w:lang w:eastAsia="en-ZA"/>
        </w:rPr>
        <w:t xml:space="preserve"> able to</w:t>
      </w:r>
      <w:proofErr w:type="gramEnd"/>
      <w:r w:rsidR="009D0846" w:rsidRPr="00556C6C">
        <w:rPr>
          <w:lang w:eastAsia="en-ZA"/>
        </w:rPr>
        <w:t xml:space="preserve"> </w:t>
      </w:r>
      <w:r w:rsidR="00A45F68" w:rsidRPr="00556C6C">
        <w:rPr>
          <w:lang w:eastAsia="en-ZA"/>
        </w:rPr>
        <w:t xml:space="preserve">design and implement new solutions, or </w:t>
      </w:r>
      <w:r w:rsidR="009D0846" w:rsidRPr="00556C6C">
        <w:rPr>
          <w:lang w:eastAsia="en-ZA"/>
        </w:rPr>
        <w:t>customise existing solutions, to suit your unique need</w:t>
      </w:r>
      <w:r w:rsidR="00AF45F3">
        <w:rPr>
          <w:lang w:eastAsia="en-ZA"/>
        </w:rPr>
        <w:t>s</w:t>
      </w:r>
      <w:r w:rsidR="00556C6C" w:rsidRPr="00556C6C">
        <w:t xml:space="preserve">. </w:t>
      </w:r>
      <w:r w:rsidR="00631F9D" w:rsidRPr="00556C6C">
        <w:rPr>
          <w:lang w:eastAsia="en-ZA"/>
        </w:rPr>
        <w:t>By ensuring you are using the right features and licenses, and that your applications are robust, scalable and well adopted within your organisation</w:t>
      </w:r>
      <w:r w:rsidR="003157E6">
        <w:rPr>
          <w:lang w:eastAsia="en-ZA"/>
        </w:rPr>
        <w:t>,</w:t>
      </w:r>
      <w:r w:rsidR="00631F9D" w:rsidRPr="00556C6C">
        <w:rPr>
          <w:lang w:eastAsia="en-ZA"/>
        </w:rPr>
        <w:t xml:space="preserve"> we help you maximise the return from your investment in Salesforce</w:t>
      </w:r>
      <w:r w:rsidR="00AF45F3" w:rsidRPr="00AF45F3">
        <w:rPr>
          <w:lang w:eastAsia="en-ZA"/>
        </w:rPr>
        <w:t xml:space="preserve"> </w:t>
      </w:r>
      <w:r w:rsidR="00AF45F3">
        <w:rPr>
          <w:lang w:eastAsia="en-ZA"/>
        </w:rPr>
        <w:t xml:space="preserve">and </w:t>
      </w:r>
      <w:r w:rsidR="00AF45F3" w:rsidRPr="00556C6C">
        <w:rPr>
          <w:lang w:eastAsia="en-ZA"/>
        </w:rPr>
        <w:t>unlock the full value of the Salesforce platform</w:t>
      </w:r>
      <w:r w:rsidR="005A01FE">
        <w:rPr>
          <w:lang w:eastAsia="en-ZA"/>
        </w:rPr>
        <w:t>.</w:t>
      </w:r>
    </w:p>
    <w:p w14:paraId="4B7318B3" w14:textId="0A2ACC46" w:rsidR="000B7015" w:rsidRPr="002458B6" w:rsidRDefault="000B7015" w:rsidP="00CD2E24">
      <w:pPr>
        <w:pStyle w:val="OBNumberedList"/>
        <w:numPr>
          <w:ilvl w:val="0"/>
          <w:numId w:val="20"/>
        </w:numPr>
      </w:pPr>
      <w:r w:rsidRPr="002458B6">
        <w:rPr>
          <w:b/>
        </w:rPr>
        <w:t xml:space="preserve">Grainger </w:t>
      </w:r>
      <w:r w:rsidR="00053B98" w:rsidRPr="002458B6">
        <w:rPr>
          <w:b/>
        </w:rPr>
        <w:t>Experience</w:t>
      </w:r>
      <w:r w:rsidR="00CD2E24" w:rsidRPr="002458B6">
        <w:rPr>
          <w:b/>
        </w:rPr>
        <w:t>:</w:t>
      </w:r>
      <w:r w:rsidR="00CD2E24" w:rsidRPr="002458B6">
        <w:t xml:space="preserve"> </w:t>
      </w:r>
      <w:r w:rsidRPr="002458B6">
        <w:t>Open Box has worked with Grainger as a Salesforce implementation and consulting partner since 2023. During this time Open Box has developed extensive knowledge of Grainger’s Salesforce org and business</w:t>
      </w:r>
      <w:r w:rsidR="00593158" w:rsidRPr="002458B6">
        <w:t xml:space="preserve"> operations</w:t>
      </w:r>
      <w:r w:rsidR="000C6DCB" w:rsidRPr="002458B6">
        <w:t xml:space="preserve">, enabling the team to hit the ground running with any new projects. </w:t>
      </w:r>
    </w:p>
    <w:p w14:paraId="384783DA" w14:textId="1ECA5829" w:rsidR="002A6963" w:rsidRPr="00DF48D1" w:rsidRDefault="002A6963" w:rsidP="002A6963">
      <w:pPr>
        <w:pStyle w:val="OBNumberedList"/>
        <w:numPr>
          <w:ilvl w:val="0"/>
          <w:numId w:val="20"/>
        </w:numPr>
      </w:pPr>
      <w:r w:rsidRPr="00DF48D1">
        <w:rPr>
          <w:b/>
        </w:rPr>
        <w:t>Proven Track Record</w:t>
      </w:r>
      <w:r w:rsidR="00734FBE" w:rsidRPr="00DF48D1">
        <w:rPr>
          <w:b/>
        </w:rPr>
        <w:t xml:space="preserve"> of Delivery</w:t>
      </w:r>
      <w:r w:rsidR="00D61C60" w:rsidRPr="00DF48D1">
        <w:rPr>
          <w:b/>
        </w:rPr>
        <w:t>:</w:t>
      </w:r>
      <w:r w:rsidR="009D5E4C" w:rsidRPr="00DF48D1">
        <w:t xml:space="preserve"> Open Box</w:t>
      </w:r>
      <w:r w:rsidR="00572B7E" w:rsidRPr="00DF48D1">
        <w:t xml:space="preserve"> has</w:t>
      </w:r>
      <w:r w:rsidR="009D5E4C" w:rsidRPr="00DF48D1">
        <w:t xml:space="preserve"> </w:t>
      </w:r>
      <w:r w:rsidR="00004DE1" w:rsidRPr="00DF48D1">
        <w:t xml:space="preserve">delivered hundreds of projects to </w:t>
      </w:r>
      <w:r w:rsidR="00004DE1" w:rsidRPr="00DF48D1">
        <w:rPr>
          <w:lang w:val="en-US"/>
        </w:rPr>
        <w:t xml:space="preserve">high-profile Real Estate clients. </w:t>
      </w:r>
      <w:r w:rsidR="00034AF3" w:rsidRPr="00DF48D1">
        <w:rPr>
          <w:lang w:val="en-US"/>
        </w:rPr>
        <w:t>Over</w:t>
      </w:r>
      <w:r w:rsidR="00A369EA" w:rsidRPr="00DF48D1">
        <w:t xml:space="preserve"> the past two years, Open </w:t>
      </w:r>
      <w:r w:rsidR="00563043" w:rsidRPr="00DF48D1">
        <w:t>B</w:t>
      </w:r>
      <w:r w:rsidR="00A369EA" w:rsidRPr="00DF48D1">
        <w:t xml:space="preserve">ox has </w:t>
      </w:r>
      <w:r w:rsidR="009D5E4C" w:rsidRPr="00DF48D1">
        <w:t>successfully deliver</w:t>
      </w:r>
      <w:r w:rsidR="00572B7E" w:rsidRPr="00DF48D1">
        <w:t xml:space="preserve">ed numerous </w:t>
      </w:r>
      <w:r w:rsidR="00670F87" w:rsidRPr="00DF48D1">
        <w:t xml:space="preserve">Salesforce </w:t>
      </w:r>
      <w:r w:rsidR="009D5E4C" w:rsidRPr="00DF48D1">
        <w:t xml:space="preserve">projects </w:t>
      </w:r>
      <w:r w:rsidR="004C08EB" w:rsidRPr="00DF48D1">
        <w:t xml:space="preserve">for Grainger </w:t>
      </w:r>
      <w:r w:rsidR="009D5E4C" w:rsidRPr="00DF48D1">
        <w:t>including End of Tenancy, Commercial Lead to Lease, Right to Rent, Rent Smart Wales, marketing website</w:t>
      </w:r>
      <w:r w:rsidR="007F1C03" w:rsidRPr="007F1C03">
        <w:t xml:space="preserve"> </w:t>
      </w:r>
      <w:r w:rsidR="007F1C03" w:rsidRPr="00DF48D1">
        <w:t>integration</w:t>
      </w:r>
      <w:r w:rsidR="009D5E4C" w:rsidRPr="00DF48D1">
        <w:t>, Tenancy Review</w:t>
      </w:r>
      <w:r w:rsidR="00FD31E7">
        <w:t xml:space="preserve"> project</w:t>
      </w:r>
      <w:r w:rsidR="009D5E4C" w:rsidRPr="00DF48D1">
        <w:t>, as well as implementing a Single View of Tenancy within Salesforce.</w:t>
      </w:r>
      <w:r w:rsidR="00502306">
        <w:t xml:space="preserve"> Importantly, </w:t>
      </w:r>
      <w:r w:rsidR="00DC2D8B">
        <w:t xml:space="preserve">the Tenancy Review project has already introduced </w:t>
      </w:r>
      <w:r w:rsidR="00BD7394">
        <w:t xml:space="preserve">Case </w:t>
      </w:r>
      <w:r w:rsidR="0015394F">
        <w:t>M</w:t>
      </w:r>
      <w:r w:rsidR="00BD7394">
        <w:t>anagement</w:t>
      </w:r>
      <w:r w:rsidR="005F60BA">
        <w:t xml:space="preserve"> to deal with </w:t>
      </w:r>
      <w:r w:rsidR="00920337">
        <w:t>tenant queries generated during the tenancy review process.</w:t>
      </w:r>
    </w:p>
    <w:p w14:paraId="5DBC01AB" w14:textId="28A99AC9" w:rsidR="0054787C" w:rsidRPr="00CA720D" w:rsidRDefault="0054787C" w:rsidP="0054787C">
      <w:pPr>
        <w:pStyle w:val="OBNumberedList"/>
        <w:numPr>
          <w:ilvl w:val="0"/>
          <w:numId w:val="20"/>
        </w:numPr>
      </w:pPr>
      <w:r w:rsidRPr="00CA720D">
        <w:rPr>
          <w:b/>
        </w:rPr>
        <w:t>Collaborative &amp; Flexible Approach to Delivery</w:t>
      </w:r>
      <w:r w:rsidRPr="00CA720D">
        <w:t xml:space="preserve">: Open Box uses an agile delivery approach that encourages collaboration with stakeholders </w:t>
      </w:r>
      <w:r w:rsidRPr="00CA720D">
        <w:rPr>
          <w:rStyle w:val="normaltextrun1"/>
        </w:rPr>
        <w:t xml:space="preserve">and provides flexibility to </w:t>
      </w:r>
      <w:r w:rsidR="003227DB">
        <w:rPr>
          <w:rStyle w:val="normaltextrun1"/>
        </w:rPr>
        <w:t xml:space="preserve">accommodate </w:t>
      </w:r>
      <w:r w:rsidRPr="00CA720D">
        <w:rPr>
          <w:rStyle w:val="normaltextrun1"/>
        </w:rPr>
        <w:t>adjus</w:t>
      </w:r>
      <w:r w:rsidR="003227DB">
        <w:rPr>
          <w:rStyle w:val="normaltextrun1"/>
        </w:rPr>
        <w:t xml:space="preserve">tments </w:t>
      </w:r>
      <w:r w:rsidRPr="00CA720D">
        <w:rPr>
          <w:rStyle w:val="normaltextrun1"/>
        </w:rPr>
        <w:t xml:space="preserve">during the project. </w:t>
      </w:r>
      <w:r w:rsidRPr="00CA720D">
        <w:t xml:space="preserve">Grainger will be involved in the process, providing feedback throughout the project and </w:t>
      </w:r>
      <w:r>
        <w:t>will receive</w:t>
      </w:r>
      <w:r w:rsidRPr="00CA720D">
        <w:t xml:space="preserve"> regular demonstrations of progress. Governance and reporting structures will be in place to ensure delivery is aligning to business needs. This collaborative approach will ensure knowledge transfer and a smooth transition to the Grainger team.</w:t>
      </w:r>
    </w:p>
    <w:p w14:paraId="1098E413" w14:textId="77777777" w:rsidR="0054787C" w:rsidRPr="00874975" w:rsidRDefault="0054787C" w:rsidP="0054787C">
      <w:pPr>
        <w:pStyle w:val="OBNumberedList"/>
        <w:numPr>
          <w:ilvl w:val="0"/>
          <w:numId w:val="20"/>
        </w:numPr>
      </w:pPr>
      <w:r w:rsidRPr="00874975">
        <w:rPr>
          <w:b/>
        </w:rPr>
        <w:t>Long-Term Relationship Focus</w:t>
      </w:r>
      <w:r w:rsidRPr="00874975">
        <w:t>: Open Box is committed to fostering long-term relationships with our clients by building a reliable partnership, as evidenced by our extensive history of successful project deliveries. Our commitment is demonstrated by the fact that our very first client remains with us after 24 years.</w:t>
      </w:r>
    </w:p>
    <w:p w14:paraId="06B0D894" w14:textId="49CCB591" w:rsidR="00546BFE" w:rsidRPr="00C83230" w:rsidRDefault="000A045C" w:rsidP="00C83230">
      <w:pPr>
        <w:pStyle w:val="OBNumberedList"/>
        <w:numPr>
          <w:ilvl w:val="0"/>
          <w:numId w:val="20"/>
        </w:numPr>
      </w:pPr>
      <w:r w:rsidRPr="00042C6E">
        <w:rPr>
          <w:b/>
        </w:rPr>
        <w:t>Trusted Advisor</w:t>
      </w:r>
      <w:r w:rsidRPr="00042C6E">
        <w:t>: Open Box prides itself on being able to provide advice and thoughts on most real estate technology solutions and products, acting as a trusted advisor on items that fall both inside and outside of the current project scope. When entering a relationship with Open Box you will have someone to reach out to for any advice including demonstrations around new and future technologies.</w:t>
      </w:r>
    </w:p>
    <w:p w14:paraId="1AB242A8" w14:textId="3F07C1BC" w:rsidR="00D51409" w:rsidRPr="00467F3C" w:rsidRDefault="00666F60" w:rsidP="00415714">
      <w:pPr>
        <w:pStyle w:val="Level1Heading"/>
      </w:pPr>
      <w:bookmarkStart w:id="247" w:name="_Toc396380430"/>
      <w:bookmarkStart w:id="248" w:name="_Toc394587125"/>
      <w:bookmarkStart w:id="249" w:name="_Toc394587184"/>
      <w:bookmarkStart w:id="250" w:name="_Toc396380431"/>
      <w:bookmarkStart w:id="251" w:name="_Toc210133385"/>
      <w:bookmarkStart w:id="252" w:name="_Toc34022120"/>
      <w:bookmarkStart w:id="253" w:name="_Toc475449743"/>
      <w:bookmarkEnd w:id="247"/>
      <w:bookmarkEnd w:id="248"/>
      <w:bookmarkEnd w:id="249"/>
      <w:bookmarkEnd w:id="250"/>
      <w:r w:rsidRPr="00467F3C">
        <w:t>O</w:t>
      </w:r>
      <w:r w:rsidR="005E04E3" w:rsidRPr="00467F3C">
        <w:t>p</w:t>
      </w:r>
      <w:r w:rsidRPr="00467F3C">
        <w:t>en Box</w:t>
      </w:r>
      <w:r w:rsidR="00D51409" w:rsidRPr="00467F3C">
        <w:t xml:space="preserve"> Overview</w:t>
      </w:r>
      <w:bookmarkEnd w:id="251"/>
    </w:p>
    <w:p w14:paraId="4AE2F296" w14:textId="55037F99" w:rsidR="0067636E" w:rsidRPr="00914BCF" w:rsidRDefault="0067636E" w:rsidP="00036498">
      <w:pPr>
        <w:pStyle w:val="Level2Heading"/>
      </w:pPr>
      <w:bookmarkStart w:id="254" w:name="_Toc190801466"/>
      <w:bookmarkStart w:id="255" w:name="_Toc210133386"/>
      <w:bookmarkStart w:id="256" w:name="_Toc188396467"/>
      <w:r w:rsidRPr="00914BCF">
        <w:t>About Open Box</w:t>
      </w:r>
      <w:bookmarkEnd w:id="254"/>
      <w:bookmarkEnd w:id="255"/>
    </w:p>
    <w:bookmarkEnd w:id="256"/>
    <w:p w14:paraId="37A947E6" w14:textId="45837E2D" w:rsidR="006877F2" w:rsidRPr="00914BCF" w:rsidRDefault="00FC77F0" w:rsidP="00D356C5">
      <w:r w:rsidRPr="00914BCF">
        <w:t>Since 200</w:t>
      </w:r>
      <w:r w:rsidR="002B0FC5" w:rsidRPr="00914BCF">
        <w:t>1</w:t>
      </w:r>
      <w:r w:rsidRPr="00914BCF">
        <w:t xml:space="preserve"> Open Box has partnered with leading global re</w:t>
      </w:r>
      <w:r w:rsidR="00A225A9" w:rsidRPr="00914BCF">
        <w:t xml:space="preserve">al estate owners, operators, and investors to deliver </w:t>
      </w:r>
      <w:r w:rsidR="00B43D6A" w:rsidRPr="00914BCF">
        <w:t xml:space="preserve">technology solutions that </w:t>
      </w:r>
      <w:r w:rsidR="00C829C8" w:rsidRPr="00914BCF">
        <w:t xml:space="preserve">solve real </w:t>
      </w:r>
      <w:r w:rsidR="00335FB8" w:rsidRPr="00914BCF">
        <w:t xml:space="preserve">business challenges. </w:t>
      </w:r>
      <w:r w:rsidR="004E59A9" w:rsidRPr="00914BCF">
        <w:t>With over two decades of industry expertise, we have develop</w:t>
      </w:r>
      <w:r w:rsidR="00150C59" w:rsidRPr="00914BCF">
        <w:t>ed</w:t>
      </w:r>
      <w:r w:rsidR="00BE489B" w:rsidRPr="00914BCF">
        <w:t xml:space="preserve"> and delivered</w:t>
      </w:r>
      <w:r w:rsidR="00150C59" w:rsidRPr="00914BCF">
        <w:t xml:space="preserve"> </w:t>
      </w:r>
      <w:r w:rsidR="00DE46BC" w:rsidRPr="00914BCF">
        <w:t xml:space="preserve">thousands of bespoke systems and </w:t>
      </w:r>
      <w:r w:rsidR="00BE489B" w:rsidRPr="00914BCF">
        <w:t>consulting projects, and we con</w:t>
      </w:r>
      <w:r w:rsidR="00D66ED5" w:rsidRPr="00914BCF">
        <w:t xml:space="preserve">tinue to </w:t>
      </w:r>
      <w:r w:rsidR="00671125" w:rsidRPr="00914BCF">
        <w:t>support more tha</w:t>
      </w:r>
      <w:r w:rsidR="00D70506">
        <w:t>n</w:t>
      </w:r>
      <w:r w:rsidR="00671125" w:rsidRPr="00914BCF">
        <w:t xml:space="preserve"> 100 clients worldwide. </w:t>
      </w:r>
    </w:p>
    <w:p w14:paraId="17766ECF" w14:textId="05830139" w:rsidR="008F36AB" w:rsidRPr="00914BCF" w:rsidRDefault="009F174A" w:rsidP="00D356C5">
      <w:r w:rsidRPr="00914BCF">
        <w:t xml:space="preserve">Our </w:t>
      </w:r>
      <w:r w:rsidR="00805A1D" w:rsidRPr="00914BCF">
        <w:t xml:space="preserve">services </w:t>
      </w:r>
      <w:r w:rsidR="005F05CC" w:rsidRPr="00914BCF">
        <w:t xml:space="preserve">cover </w:t>
      </w:r>
      <w:r w:rsidR="00DC3632" w:rsidRPr="00914BCF">
        <w:t>custom software solutions,</w:t>
      </w:r>
      <w:r w:rsidR="000D7787" w:rsidRPr="00914BCF">
        <w:t xml:space="preserve"> </w:t>
      </w:r>
      <w:r w:rsidR="00A943A7">
        <w:t>l</w:t>
      </w:r>
      <w:r w:rsidR="000D7787" w:rsidRPr="00914BCF">
        <w:t>ow</w:t>
      </w:r>
      <w:r w:rsidR="00A943A7">
        <w:t>-c</w:t>
      </w:r>
      <w:r w:rsidR="000D7787" w:rsidRPr="00914BCF">
        <w:t xml:space="preserve">ode Power Platform development, </w:t>
      </w:r>
      <w:r w:rsidR="00CE12EA" w:rsidRPr="00914BCF">
        <w:t xml:space="preserve">data and analytics, artificial intelligence, enterprise consulting </w:t>
      </w:r>
      <w:r w:rsidR="0055591D" w:rsidRPr="00914BCF">
        <w:t xml:space="preserve">in both </w:t>
      </w:r>
      <w:r w:rsidR="00DC6FE2" w:rsidRPr="00914BCF">
        <w:t>Yardi and MRI, CMS-based websites, Share</w:t>
      </w:r>
      <w:r w:rsidR="00A2750A" w:rsidRPr="00914BCF">
        <w:t>Point solutions</w:t>
      </w:r>
      <w:r w:rsidR="00EB6DFD" w:rsidRPr="00914BCF">
        <w:t xml:space="preserve">, and Salesforce – always </w:t>
      </w:r>
      <w:r w:rsidR="008F36AB" w:rsidRPr="00914BCF">
        <w:t xml:space="preserve">tailored to the Real Estate </w:t>
      </w:r>
      <w:r w:rsidR="00E0719C">
        <w:t>i</w:t>
      </w:r>
      <w:r w:rsidR="008F36AB" w:rsidRPr="00914BCF">
        <w:t xml:space="preserve">ndustry. </w:t>
      </w:r>
    </w:p>
    <w:p w14:paraId="05DBFC4A" w14:textId="2ED660AF" w:rsidR="008F36AB" w:rsidRPr="00914BCF" w:rsidRDefault="009C7EC2" w:rsidP="00D356C5">
      <w:r w:rsidRPr="00914BCF">
        <w:t xml:space="preserve">As a </w:t>
      </w:r>
      <w:r w:rsidR="001C240D" w:rsidRPr="00914BCF">
        <w:t>C</w:t>
      </w:r>
      <w:r w:rsidRPr="00914BCF">
        <w:t>er</w:t>
      </w:r>
      <w:r w:rsidR="001A3E95" w:rsidRPr="00914BCF">
        <w:t>tified Salesforce Consulting Partner</w:t>
      </w:r>
      <w:r w:rsidR="0059341E" w:rsidRPr="00914BCF">
        <w:t xml:space="preserve"> with extensive real estate knowledge, we bring a combination of platform </w:t>
      </w:r>
      <w:r w:rsidR="005C6E71" w:rsidRPr="00914BCF">
        <w:t xml:space="preserve">expertise and </w:t>
      </w:r>
      <w:r w:rsidR="00A33363" w:rsidRPr="00914BCF">
        <w:t>industry insight.</w:t>
      </w:r>
      <w:r w:rsidR="007D1740" w:rsidRPr="00914BCF">
        <w:t xml:space="preserve"> </w:t>
      </w:r>
      <w:r w:rsidR="00E4469C" w:rsidRPr="00914BCF">
        <w:t xml:space="preserve">Our team </w:t>
      </w:r>
      <w:r w:rsidR="00AD7F14" w:rsidRPr="00914BCF">
        <w:t xml:space="preserve">stays ahead of </w:t>
      </w:r>
      <w:r w:rsidR="000B19CC" w:rsidRPr="00914BCF">
        <w:t xml:space="preserve">Salesforce developments </w:t>
      </w:r>
      <w:r w:rsidR="00CB079B" w:rsidRPr="00914BCF">
        <w:t>to ensure that our clients benefit from cutting-edge c</w:t>
      </w:r>
      <w:r w:rsidR="00C77C1C" w:rsidRPr="00914BCF">
        <w:t xml:space="preserve">apabilities </w:t>
      </w:r>
      <w:r w:rsidR="00B54190" w:rsidRPr="00914BCF">
        <w:t>while receiving practical solutions. We pride ourselves on delivering projects on time, within budget, and to the high</w:t>
      </w:r>
      <w:r w:rsidR="005524D8" w:rsidRPr="00914BCF">
        <w:t>es</w:t>
      </w:r>
      <w:r w:rsidR="00B54190" w:rsidRPr="00914BCF">
        <w:t>t standards</w:t>
      </w:r>
      <w:r w:rsidR="000C7406" w:rsidRPr="00914BCF">
        <w:t xml:space="preserve">. </w:t>
      </w:r>
    </w:p>
    <w:p w14:paraId="6B8F3203" w14:textId="44E04143" w:rsidR="000C7406" w:rsidRDefault="000C7406" w:rsidP="00D356C5">
      <w:pPr>
        <w:rPr>
          <w:ins w:id="257" w:author="Nikki Papenfus" w:date="2025-09-30T16:32:00Z" w16du:dateUtc="2025-09-30T14:32:00Z"/>
        </w:rPr>
      </w:pPr>
      <w:r w:rsidRPr="008E09E4">
        <w:t xml:space="preserve">More than a technology provider, Open Box is a trusted </w:t>
      </w:r>
      <w:r w:rsidR="001F5C45" w:rsidRPr="008E09E4">
        <w:t>long-term</w:t>
      </w:r>
      <w:r w:rsidRPr="008E09E4">
        <w:t xml:space="preserve"> partner </w:t>
      </w:r>
      <w:r w:rsidR="0033479D" w:rsidRPr="008E09E4">
        <w:t xml:space="preserve">dedicated to </w:t>
      </w:r>
      <w:r w:rsidR="009739A8" w:rsidRPr="008E09E4">
        <w:t>the journey – supporting our</w:t>
      </w:r>
      <w:r w:rsidR="0033479D" w:rsidRPr="008E09E4">
        <w:t xml:space="preserve"> clients </w:t>
      </w:r>
      <w:r w:rsidR="00941C4D" w:rsidRPr="008E09E4">
        <w:t xml:space="preserve">to </w:t>
      </w:r>
      <w:r w:rsidR="009234CD" w:rsidRPr="008E09E4">
        <w:t>harness technology to</w:t>
      </w:r>
      <w:r w:rsidR="00941C4D" w:rsidRPr="008E09E4">
        <w:t xml:space="preserve"> adapt</w:t>
      </w:r>
      <w:r w:rsidR="001605A6" w:rsidRPr="008E09E4">
        <w:t xml:space="preserve">, </w:t>
      </w:r>
      <w:r w:rsidR="009234CD" w:rsidRPr="008E09E4">
        <w:t xml:space="preserve">grow, </w:t>
      </w:r>
      <w:r w:rsidR="001605A6" w:rsidRPr="008E09E4">
        <w:t xml:space="preserve">and </w:t>
      </w:r>
      <w:r w:rsidR="009234CD" w:rsidRPr="008E09E4">
        <w:t>prepare for the future</w:t>
      </w:r>
      <w:r w:rsidR="00941C4D" w:rsidRPr="008E09E4">
        <w:t xml:space="preserve"> as they and</w:t>
      </w:r>
      <w:r w:rsidR="001605A6" w:rsidRPr="008E09E4">
        <w:t xml:space="preserve"> </w:t>
      </w:r>
      <w:r w:rsidR="00F678C7" w:rsidRPr="008E09E4">
        <w:t xml:space="preserve">the </w:t>
      </w:r>
      <w:r w:rsidR="00941C4D" w:rsidRPr="008E09E4">
        <w:t xml:space="preserve">industry changes. </w:t>
      </w:r>
      <w:r w:rsidR="00F678C7">
        <w:t xml:space="preserve"> </w:t>
      </w:r>
    </w:p>
    <w:p w14:paraId="7090FFDE" w14:textId="77777777" w:rsidR="00A16C37" w:rsidRDefault="00A16C37">
      <w:pPr>
        <w:ind w:left="-851"/>
        <w:rPr>
          <w:ins w:id="258" w:author="Nikki Papenfus" w:date="2025-09-30T16:36:00Z" w16du:dateUtc="2025-09-30T14:36:00Z"/>
        </w:rPr>
        <w:pPrChange w:id="259" w:author="Nikki Papenfus" w:date="2025-10-01T10:15:00Z" w16du:dateUtc="2025-10-01T08:15:00Z">
          <w:pPr>
            <w:ind w:left="-567"/>
          </w:pPr>
        </w:pPrChange>
      </w:pPr>
      <w:ins w:id="260" w:author="Nikki Papenfus" w:date="2025-09-30T16:36:00Z" w16du:dateUtc="2025-09-30T14:36:00Z">
        <w:r w:rsidRPr="0043398F">
          <w:rPr>
            <w:noProof/>
          </w:rPr>
          <w:drawing>
            <wp:inline distT="0" distB="0" distL="0" distR="0" wp14:anchorId="792EC578" wp14:editId="620E943D">
              <wp:extent cx="6909758" cy="3128373"/>
              <wp:effectExtent l="0" t="0" r="5715" b="0"/>
              <wp:docPr id="1805423588" name="Picture 1" descr="A close-up of a compan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23588" name="Picture 1" descr="A close-up of a company logo&#10;&#10;AI-generated content may be incorrect."/>
                      <pic:cNvPicPr/>
                    </pic:nvPicPr>
                    <pic:blipFill rotWithShape="1">
                      <a:blip r:embed="rId16"/>
                      <a:srcRect l="1808" t="1660" r="1351" b="5378"/>
                      <a:stretch>
                        <a:fillRect/>
                      </a:stretch>
                    </pic:blipFill>
                    <pic:spPr bwMode="auto">
                      <a:xfrm>
                        <a:off x="0" y="0"/>
                        <a:ext cx="6985876" cy="3162835"/>
                      </a:xfrm>
                      <a:prstGeom prst="rect">
                        <a:avLst/>
                      </a:prstGeom>
                      <a:ln>
                        <a:noFill/>
                      </a:ln>
                      <a:extLst>
                        <a:ext uri="{53640926-AAD7-44D8-BBD7-CCE9431645EC}">
                          <a14:shadowObscured xmlns:a14="http://schemas.microsoft.com/office/drawing/2010/main"/>
                        </a:ext>
                      </a:extLst>
                    </pic:spPr>
                  </pic:pic>
                </a:graphicData>
              </a:graphic>
            </wp:inline>
          </w:drawing>
        </w:r>
      </w:ins>
    </w:p>
    <w:p w14:paraId="185A89B4" w14:textId="51A538D0" w:rsidR="001B06B6" w:rsidRDefault="007913F8">
      <w:pPr>
        <w:ind w:left="-567"/>
        <w:rPr>
          <w:ins w:id="261" w:author="Nikki Papenfus" w:date="2025-09-30T16:04:00Z" w16du:dateUtc="2025-09-30T14:04:00Z"/>
        </w:rPr>
        <w:pPrChange w:id="262" w:author="Nikki Papenfus" w:date="2025-09-30T16:37:00Z" w16du:dateUtc="2025-09-30T14:37:00Z">
          <w:pPr>
            <w:ind w:left="-709"/>
          </w:pPr>
        </w:pPrChange>
      </w:pPr>
      <w:ins w:id="263" w:author="Nikki Papenfus" w:date="2025-09-30T16:32:00Z" w16du:dateUtc="2025-09-30T14:32:00Z">
        <w:r w:rsidRPr="007913F8">
          <w:rPr>
            <w:noProof/>
          </w:rPr>
          <w:drawing>
            <wp:inline distT="0" distB="0" distL="0" distR="0" wp14:anchorId="15C97949" wp14:editId="6AA26962">
              <wp:extent cx="6467490" cy="2399385"/>
              <wp:effectExtent l="0" t="0" r="0" b="1270"/>
              <wp:docPr id="1172884174" name="Picture 1" descr="A close-up of a few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4174" name="Picture 1" descr="A close-up of a few icons&#10;&#10;AI-generated content may be incorrect."/>
                      <pic:cNvPicPr/>
                    </pic:nvPicPr>
                    <pic:blipFill rotWithShape="1">
                      <a:blip r:embed="rId17"/>
                      <a:srcRect t="-3472" b="-2426"/>
                      <a:stretch>
                        <a:fillRect/>
                      </a:stretch>
                    </pic:blipFill>
                    <pic:spPr bwMode="auto">
                      <a:xfrm>
                        <a:off x="0" y="0"/>
                        <a:ext cx="6554351" cy="2431610"/>
                      </a:xfrm>
                      <a:prstGeom prst="rect">
                        <a:avLst/>
                      </a:prstGeom>
                      <a:ln>
                        <a:noFill/>
                      </a:ln>
                      <a:extLst>
                        <a:ext uri="{53640926-AAD7-44D8-BBD7-CCE9431645EC}">
                          <a14:shadowObscured xmlns:a14="http://schemas.microsoft.com/office/drawing/2010/main"/>
                        </a:ext>
                      </a:extLst>
                    </pic:spPr>
                  </pic:pic>
                </a:graphicData>
              </a:graphic>
            </wp:inline>
          </w:drawing>
        </w:r>
      </w:ins>
    </w:p>
    <w:p w14:paraId="47A585C4" w14:textId="3F9AE902" w:rsidR="0043398F" w:rsidRPr="00D356C5" w:rsidRDefault="001B06B6">
      <w:pPr>
        <w:pStyle w:val="Caption"/>
        <w:pPrChange w:id="264" w:author="Nikki Papenfus" w:date="2025-09-30T16:04:00Z" w16du:dateUtc="2025-09-30T14:04:00Z">
          <w:pPr/>
        </w:pPrChange>
      </w:pPr>
      <w:ins w:id="265" w:author="Nikki Papenfus" w:date="2025-09-30T16:04:00Z" w16du:dateUtc="2025-09-30T14:04:00Z">
        <w:r>
          <w:t xml:space="preserve">Figure </w:t>
        </w:r>
        <w:r>
          <w:fldChar w:fldCharType="begin"/>
        </w:r>
        <w:r>
          <w:instrText xml:space="preserve"> SEQ Figure \* ARABIC </w:instrText>
        </w:r>
      </w:ins>
      <w:r>
        <w:fldChar w:fldCharType="separate"/>
      </w:r>
      <w:ins w:id="266" w:author="Nikki Papenfus" w:date="2025-09-30T16:04:00Z" w16du:dateUtc="2025-09-30T14:04:00Z">
        <w:r>
          <w:rPr>
            <w:noProof/>
          </w:rPr>
          <w:t>1</w:t>
        </w:r>
        <w:r>
          <w:fldChar w:fldCharType="end"/>
        </w:r>
        <w:r>
          <w:t>: Open Box Service</w:t>
        </w:r>
        <w:r w:rsidR="00877206">
          <w:t xml:space="preserve"> Offering</w:t>
        </w:r>
      </w:ins>
    </w:p>
    <w:p w14:paraId="1243D71C" w14:textId="77777777" w:rsidR="0067636E" w:rsidRPr="00616D25" w:rsidRDefault="0067636E" w:rsidP="00036498">
      <w:pPr>
        <w:pStyle w:val="Level2Heading"/>
      </w:pPr>
      <w:bookmarkStart w:id="267" w:name="_Toc190801467"/>
      <w:bookmarkStart w:id="268" w:name="_Toc210133387"/>
      <w:bookmarkStart w:id="269" w:name="_Toc188396468"/>
      <w:r w:rsidRPr="00616D25">
        <w:t>Purpose, Vision and Primary Goal</w:t>
      </w:r>
      <w:bookmarkEnd w:id="267"/>
      <w:bookmarkEnd w:id="268"/>
    </w:p>
    <w:p w14:paraId="4FA00657" w14:textId="59778DC4" w:rsidR="0067636E" w:rsidRPr="00616D25" w:rsidRDefault="0067636E" w:rsidP="0067636E">
      <w:r w:rsidRPr="00616D25">
        <w:t>Our company motto is simple: There’s Always a Better Way. This idea drives everything we do. Our commitment to finding a better way leads us to high-quality</w:t>
      </w:r>
      <w:r w:rsidR="00922C26">
        <w:t>,</w:t>
      </w:r>
      <w:r w:rsidRPr="00616D25">
        <w:t xml:space="preserve"> long-term relationships both internally and with our clients. These relationships are our most cherished value. </w:t>
      </w:r>
    </w:p>
    <w:p w14:paraId="49202826" w14:textId="77777777" w:rsidR="0067636E" w:rsidRPr="00616D25" w:rsidRDefault="0067636E" w:rsidP="0067636E">
      <w:r w:rsidRPr="00616D25">
        <w:t>Our vision is to be the technology partner of choice for top tier real estate companies, as we continually work towards a better way.</w:t>
      </w:r>
    </w:p>
    <w:p w14:paraId="71B10CE6" w14:textId="1A99EF0A" w:rsidR="0067636E" w:rsidRPr="00616D25" w:rsidRDefault="0067636E" w:rsidP="0067636E">
      <w:r w:rsidRPr="00616D25">
        <w:t>Our goal is to be a stable, respected, robust and always relevant company that specialises in delivering high</w:t>
      </w:r>
      <w:r w:rsidR="003461F1">
        <w:t>-</w:t>
      </w:r>
      <w:r w:rsidRPr="00616D25">
        <w:t>quality technology solutions to the real estate industry.</w:t>
      </w:r>
    </w:p>
    <w:p w14:paraId="09E5D108" w14:textId="77777777" w:rsidR="0067636E" w:rsidRPr="003122ED" w:rsidRDefault="0067636E" w:rsidP="00036498">
      <w:pPr>
        <w:pStyle w:val="Level2Heading"/>
      </w:pPr>
      <w:bookmarkStart w:id="270" w:name="_Toc188396469"/>
      <w:bookmarkStart w:id="271" w:name="_Toc190801469"/>
      <w:bookmarkStart w:id="272" w:name="_Toc210133388"/>
      <w:bookmarkEnd w:id="269"/>
      <w:r w:rsidRPr="003122ED">
        <w:t>Our Clients</w:t>
      </w:r>
      <w:bookmarkEnd w:id="270"/>
      <w:bookmarkEnd w:id="271"/>
      <w:bookmarkEnd w:id="272"/>
    </w:p>
    <w:p w14:paraId="67537F25" w14:textId="51AF8CA2" w:rsidR="00A16D73" w:rsidRPr="003753B8" w:rsidRDefault="006F3AEF" w:rsidP="003D02BC">
      <w:r w:rsidRPr="006F3AEF">
        <w:rPr>
          <w:noProof/>
        </w:rPr>
        <w:drawing>
          <wp:inline distT="0" distB="0" distL="0" distR="0" wp14:anchorId="02D17DB4" wp14:editId="595C5D1C">
            <wp:extent cx="5724169" cy="3990110"/>
            <wp:effectExtent l="0" t="0" r="8890" b="0"/>
            <wp:docPr id="119040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8501" name=""/>
                    <pic:cNvPicPr/>
                  </pic:nvPicPr>
                  <pic:blipFill rotWithShape="1">
                    <a:blip r:embed="rId18"/>
                    <a:srcRect t="-3441" b="-1650"/>
                    <a:stretch>
                      <a:fillRect/>
                    </a:stretch>
                  </pic:blipFill>
                  <pic:spPr bwMode="auto">
                    <a:xfrm>
                      <a:off x="0" y="0"/>
                      <a:ext cx="5724169" cy="3990110"/>
                    </a:xfrm>
                    <a:prstGeom prst="rect">
                      <a:avLst/>
                    </a:prstGeom>
                    <a:ln>
                      <a:noFill/>
                    </a:ln>
                    <a:extLst>
                      <a:ext uri="{53640926-AAD7-44D8-BBD7-CCE9431645EC}">
                        <a14:shadowObscured xmlns:a14="http://schemas.microsoft.com/office/drawing/2010/main"/>
                      </a:ext>
                    </a:extLst>
                  </pic:spPr>
                </pic:pic>
              </a:graphicData>
            </a:graphic>
          </wp:inline>
        </w:drawing>
      </w:r>
    </w:p>
    <w:p w14:paraId="622F040F" w14:textId="264D480E" w:rsidR="0067636E" w:rsidRDefault="0067636E" w:rsidP="0067636E">
      <w:pPr>
        <w:pStyle w:val="Caption"/>
      </w:pPr>
      <w:r w:rsidRPr="003753B8">
        <w:t xml:space="preserve">Figure </w:t>
      </w:r>
      <w:r w:rsidRPr="003753B8">
        <w:fldChar w:fldCharType="begin"/>
      </w:r>
      <w:r w:rsidRPr="003753B8">
        <w:instrText xml:space="preserve"> SEQ Figure \* ARABIC </w:instrText>
      </w:r>
      <w:r w:rsidRPr="003753B8">
        <w:fldChar w:fldCharType="separate"/>
      </w:r>
      <w:ins w:id="273" w:author="Nikki Papenfus" w:date="2025-09-30T16:04:00Z" w16du:dateUtc="2025-09-30T14:04:00Z">
        <w:r w:rsidR="001B06B6">
          <w:rPr>
            <w:noProof/>
          </w:rPr>
          <w:t>2</w:t>
        </w:r>
      </w:ins>
      <w:del w:id="274" w:author="Nikki Papenfus" w:date="2025-09-30T16:04:00Z" w16du:dateUtc="2025-09-30T14:04:00Z">
        <w:r w:rsidR="00A42211" w:rsidDel="001B06B6">
          <w:rPr>
            <w:noProof/>
          </w:rPr>
          <w:delText>1</w:delText>
        </w:r>
      </w:del>
      <w:r w:rsidRPr="003753B8">
        <w:fldChar w:fldCharType="end"/>
      </w:r>
      <w:r w:rsidRPr="003753B8">
        <w:t xml:space="preserve">: </w:t>
      </w:r>
      <w:r w:rsidR="00E52A1A">
        <w:t xml:space="preserve">Examples of </w:t>
      </w:r>
      <w:r w:rsidRPr="003753B8">
        <w:t>Our Clients</w:t>
      </w:r>
    </w:p>
    <w:p w14:paraId="7B461D75" w14:textId="77777777" w:rsidR="003E3B02" w:rsidRDefault="003E3B02" w:rsidP="003E3B02">
      <w:r w:rsidRPr="003753B8">
        <w:t>Open Box’s clients span the globe, having provided solutions across the United Kingdom, Europe, North America, South America, China, India, Australia and Africa.</w:t>
      </w:r>
      <w:r w:rsidRPr="00E52A1A">
        <w:t xml:space="preserve"> </w:t>
      </w:r>
    </w:p>
    <w:p w14:paraId="4BE4FBFA" w14:textId="77777777" w:rsidR="003E3B02" w:rsidRPr="00E75C42" w:rsidRDefault="003E3B02" w:rsidP="003E3B02">
      <w:r>
        <w:t>We are trusted by well-known names in the industry.</w:t>
      </w:r>
    </w:p>
    <w:p w14:paraId="49617981" w14:textId="77777777" w:rsidR="0067636E" w:rsidRPr="0022439C" w:rsidRDefault="0067636E" w:rsidP="00036498">
      <w:pPr>
        <w:pStyle w:val="Level2Heading"/>
      </w:pPr>
      <w:bookmarkStart w:id="275" w:name="_Toc190801472"/>
      <w:bookmarkStart w:id="276" w:name="_Toc210133389"/>
      <w:bookmarkStart w:id="277" w:name="_Toc188396472"/>
      <w:r w:rsidRPr="0022439C">
        <w:t>Our People</w:t>
      </w:r>
      <w:bookmarkEnd w:id="275"/>
      <w:bookmarkEnd w:id="276"/>
    </w:p>
    <w:p w14:paraId="1A234A6B" w14:textId="77777777" w:rsidR="00A30591" w:rsidRDefault="0067636E" w:rsidP="0067636E">
      <w:pPr>
        <w:rPr>
          <w:lang w:eastAsia="en-ZA"/>
        </w:rPr>
      </w:pPr>
      <w:r w:rsidRPr="00A30591">
        <w:t xml:space="preserve">Our team </w:t>
      </w:r>
      <w:r w:rsidR="009D3AE2" w:rsidRPr="00A30591">
        <w:t xml:space="preserve">comprises </w:t>
      </w:r>
      <w:r w:rsidRPr="00A30591">
        <w:t xml:space="preserve">of over 200 staff members </w:t>
      </w:r>
      <w:r w:rsidR="009A7EB6" w:rsidRPr="00A30591">
        <w:rPr>
          <w:lang w:eastAsia="en-ZA"/>
        </w:rPr>
        <w:t>speciali</w:t>
      </w:r>
      <w:r w:rsidR="00F07773" w:rsidRPr="00A30591">
        <w:rPr>
          <w:lang w:eastAsia="en-ZA"/>
        </w:rPr>
        <w:t xml:space="preserve">sing </w:t>
      </w:r>
      <w:r w:rsidR="009A7EB6" w:rsidRPr="00A30591">
        <w:rPr>
          <w:lang w:eastAsia="en-ZA"/>
        </w:rPr>
        <w:t xml:space="preserve">in the major technologies relevant to </w:t>
      </w:r>
      <w:r w:rsidR="00A30591">
        <w:rPr>
          <w:lang w:eastAsia="en-ZA"/>
        </w:rPr>
        <w:t xml:space="preserve">the real estate industry. </w:t>
      </w:r>
    </w:p>
    <w:p w14:paraId="5C406351" w14:textId="19FAF412" w:rsidR="00F25B77" w:rsidRPr="00F25B77" w:rsidRDefault="00F25B77" w:rsidP="0067636E">
      <w:r w:rsidRPr="0022439C">
        <w:t xml:space="preserve">Our core </w:t>
      </w:r>
      <w:r>
        <w:t>delivery</w:t>
      </w:r>
      <w:r w:rsidRPr="0022439C">
        <w:t xml:space="preserve"> team operates</w:t>
      </w:r>
      <w:r>
        <w:t xml:space="preserve"> primarily</w:t>
      </w:r>
      <w:r w:rsidRPr="0022439C">
        <w:t xml:space="preserve"> out of South Africa, complemented by permanent on-site team members in the United Kingdom and North America. </w:t>
      </w:r>
    </w:p>
    <w:p w14:paraId="1ED6425F" w14:textId="77777777" w:rsidR="003B0B06" w:rsidRDefault="003B0B06">
      <w:pPr>
        <w:suppressAutoHyphens w:val="0"/>
        <w:spacing w:after="160" w:line="278" w:lineRule="auto"/>
        <w:jc w:val="left"/>
        <w:rPr>
          <w:ins w:id="278" w:author="Nikki Papenfus" w:date="2025-09-30T16:33:00Z" w16du:dateUtc="2025-09-30T14:33:00Z"/>
          <w:rFonts w:eastAsiaTheme="majorEastAsia" w:cstheme="majorBidi"/>
          <w:b/>
          <w:caps/>
          <w:color w:val="000000" w:themeColor="text1"/>
          <w:sz w:val="20"/>
        </w:rPr>
      </w:pPr>
      <w:bookmarkStart w:id="279" w:name="_Toc189076192"/>
      <w:bookmarkStart w:id="280" w:name="_Toc189123345"/>
      <w:bookmarkStart w:id="281" w:name="_Toc189137767"/>
      <w:bookmarkStart w:id="282" w:name="_Toc189139920"/>
      <w:bookmarkStart w:id="283" w:name="_Toc190801473"/>
      <w:bookmarkStart w:id="284" w:name="_Toc210133390"/>
      <w:bookmarkEnd w:id="279"/>
      <w:bookmarkEnd w:id="280"/>
      <w:bookmarkEnd w:id="281"/>
      <w:bookmarkEnd w:id="282"/>
      <w:ins w:id="285" w:author="Nikki Papenfus" w:date="2025-09-30T16:33:00Z" w16du:dateUtc="2025-09-30T14:33:00Z">
        <w:r>
          <w:br w:type="page"/>
        </w:r>
      </w:ins>
    </w:p>
    <w:p w14:paraId="0D81B114" w14:textId="3E3553A2" w:rsidR="0067636E" w:rsidRPr="00B577F3" w:rsidRDefault="0067636E" w:rsidP="00036498">
      <w:pPr>
        <w:pStyle w:val="Level2Heading"/>
      </w:pPr>
      <w:r w:rsidRPr="00B577F3">
        <w:t>Qualifications &amp; Certifications</w:t>
      </w:r>
      <w:bookmarkEnd w:id="277"/>
      <w:bookmarkEnd w:id="283"/>
      <w:bookmarkEnd w:id="284"/>
    </w:p>
    <w:p w14:paraId="5276F967" w14:textId="77777777" w:rsidR="0067636E" w:rsidRPr="00DD30D9" w:rsidRDefault="0067636E" w:rsidP="0067636E">
      <w:r w:rsidRPr="00DD30D9">
        <w:t>All staff members are highly qualified with the vast majority holding postgraduate university qualifications in Information Systems, Computer Science, or Engineering fields.</w:t>
      </w:r>
    </w:p>
    <w:p w14:paraId="77D586C7" w14:textId="0186656C" w:rsidR="005C418B" w:rsidRPr="00DD30D9" w:rsidRDefault="005C418B" w:rsidP="00972008">
      <w:pPr>
        <w:pStyle w:val="OBBulletList"/>
        <w:jc w:val="left"/>
        <w:rPr>
          <w:lang w:eastAsia="en-ZA"/>
        </w:rPr>
      </w:pPr>
      <w:r w:rsidRPr="00DD30D9">
        <w:rPr>
          <w:lang w:eastAsia="en-ZA"/>
        </w:rPr>
        <w:t>Mi</w:t>
      </w:r>
      <w:r w:rsidR="009A55AC" w:rsidRPr="00DD30D9">
        <w:rPr>
          <w:lang w:eastAsia="en-ZA"/>
        </w:rPr>
        <w:t xml:space="preserve">crosoft </w:t>
      </w:r>
    </w:p>
    <w:p w14:paraId="535BD9EE" w14:textId="77777777" w:rsidR="00972008" w:rsidRPr="00DD30D9" w:rsidRDefault="00972008" w:rsidP="00DD30D9">
      <w:pPr>
        <w:pStyle w:val="OBBulletList"/>
        <w:numPr>
          <w:ilvl w:val="1"/>
          <w:numId w:val="14"/>
        </w:numPr>
        <w:jc w:val="left"/>
        <w:rPr>
          <w:lang w:eastAsia="en-ZA"/>
        </w:rPr>
      </w:pPr>
      <w:r w:rsidRPr="00DD30D9">
        <w:rPr>
          <w:lang w:eastAsia="en-ZA"/>
        </w:rPr>
        <w:t>Microsoft Gold Certified Application Development House</w:t>
      </w:r>
    </w:p>
    <w:p w14:paraId="05C4552F" w14:textId="77777777" w:rsidR="00972008" w:rsidRPr="00DD30D9" w:rsidRDefault="00972008" w:rsidP="009A55AC">
      <w:pPr>
        <w:pStyle w:val="OBBulletList"/>
        <w:numPr>
          <w:ilvl w:val="1"/>
          <w:numId w:val="14"/>
        </w:numPr>
        <w:jc w:val="left"/>
        <w:rPr>
          <w:lang w:eastAsia="en-ZA"/>
        </w:rPr>
      </w:pPr>
      <w:r w:rsidRPr="00DD30D9">
        <w:rPr>
          <w:lang w:eastAsia="en-ZA"/>
        </w:rPr>
        <w:t>Microsoft Certified Professionals across the Microsoft suite of disciplines</w:t>
      </w:r>
    </w:p>
    <w:p w14:paraId="433EC358" w14:textId="17D1C2C7" w:rsidR="00972008" w:rsidRPr="00DD30D9" w:rsidRDefault="006A03ED" w:rsidP="00972008">
      <w:pPr>
        <w:pStyle w:val="OBBulletList"/>
        <w:jc w:val="left"/>
      </w:pPr>
      <w:r w:rsidRPr="00DD30D9">
        <w:t>Web/Mobile</w:t>
      </w:r>
    </w:p>
    <w:p w14:paraId="59D8E6F3" w14:textId="72823896" w:rsidR="00972008" w:rsidRPr="00DD30D9" w:rsidRDefault="00972008" w:rsidP="006A03ED">
      <w:pPr>
        <w:pStyle w:val="OBBulletList"/>
        <w:numPr>
          <w:ilvl w:val="1"/>
          <w:numId w:val="14"/>
        </w:numPr>
        <w:jc w:val="left"/>
        <w:rPr>
          <w:lang w:eastAsia="en-ZA"/>
        </w:rPr>
      </w:pPr>
      <w:r w:rsidRPr="00DD30D9">
        <w:rPr>
          <w:lang w:eastAsia="en-ZA"/>
        </w:rPr>
        <w:t>Apple iOS, Android, Phone Gap / Apache Cordova / Xamarin, mobile website development.</w:t>
      </w:r>
    </w:p>
    <w:p w14:paraId="45BEFCD2" w14:textId="77777777" w:rsidR="00972008" w:rsidRPr="00DD30D9" w:rsidRDefault="00972008" w:rsidP="00DD30D9">
      <w:pPr>
        <w:pStyle w:val="OBBulletList"/>
        <w:numPr>
          <w:ilvl w:val="1"/>
          <w:numId w:val="14"/>
        </w:numPr>
        <w:jc w:val="left"/>
        <w:rPr>
          <w:lang w:eastAsia="en-ZA"/>
        </w:rPr>
      </w:pPr>
      <w:r w:rsidRPr="00DD30D9">
        <w:rPr>
          <w:lang w:eastAsia="en-ZA"/>
        </w:rPr>
        <w:t>HTML 5, CSS3, TypeScript and JavaScript.</w:t>
      </w:r>
    </w:p>
    <w:p w14:paraId="27F9F815" w14:textId="6DD635F0" w:rsidR="00D17CC6" w:rsidRPr="00DD30D9" w:rsidRDefault="00972008" w:rsidP="00DD30D9">
      <w:pPr>
        <w:pStyle w:val="OBBulletList"/>
        <w:numPr>
          <w:ilvl w:val="1"/>
          <w:numId w:val="14"/>
        </w:numPr>
        <w:jc w:val="left"/>
        <w:rPr>
          <w:lang w:eastAsia="en-ZA"/>
        </w:rPr>
      </w:pPr>
      <w:r w:rsidRPr="00DD30D9">
        <w:rPr>
          <w:lang w:eastAsia="en-ZA"/>
        </w:rPr>
        <w:t>Angular 2</w:t>
      </w:r>
      <w:r w:rsidR="0076715E" w:rsidRPr="00DD30D9">
        <w:rPr>
          <w:lang w:eastAsia="en-ZA"/>
        </w:rPr>
        <w:tab/>
      </w:r>
    </w:p>
    <w:p w14:paraId="7C87CD55" w14:textId="30F8141E" w:rsidR="00D12EBA" w:rsidRPr="00DD30D9" w:rsidRDefault="0076715E" w:rsidP="0076715E">
      <w:pPr>
        <w:pStyle w:val="OBBulletList"/>
        <w:jc w:val="left"/>
        <w:rPr>
          <w:lang w:eastAsia="en-ZA"/>
        </w:rPr>
      </w:pPr>
      <w:r w:rsidRPr="00DD30D9">
        <w:t>Salesforce</w:t>
      </w:r>
    </w:p>
    <w:p w14:paraId="2CBEBBAA" w14:textId="4B5FD5C6" w:rsidR="0076715E" w:rsidRPr="00DD30D9" w:rsidRDefault="0076715E" w:rsidP="0076715E">
      <w:pPr>
        <w:pStyle w:val="OBBulletList"/>
        <w:numPr>
          <w:ilvl w:val="1"/>
          <w:numId w:val="14"/>
        </w:numPr>
        <w:jc w:val="left"/>
      </w:pPr>
      <w:hyperlink r:id="rId19" w:history="1">
        <w:r w:rsidRPr="00DD30D9">
          <w:rPr>
            <w:rStyle w:val="Hyperlink"/>
          </w:rPr>
          <w:t xml:space="preserve">Certified </w:t>
        </w:r>
        <w:r w:rsidR="0062364F" w:rsidRPr="00DD30D9">
          <w:rPr>
            <w:rStyle w:val="Hyperlink"/>
          </w:rPr>
          <w:t>Consulting Partner</w:t>
        </w:r>
      </w:hyperlink>
      <w:r w:rsidR="0083526E" w:rsidRPr="00DD30D9">
        <w:t xml:space="preserve"> with </w:t>
      </w:r>
      <w:proofErr w:type="gramStart"/>
      <w:r w:rsidR="0083526E" w:rsidRPr="00DD30D9">
        <w:t>5 star</w:t>
      </w:r>
      <w:proofErr w:type="gramEnd"/>
      <w:r w:rsidR="0083526E" w:rsidRPr="00DD30D9">
        <w:t xml:space="preserve"> customer rating</w:t>
      </w:r>
    </w:p>
    <w:p w14:paraId="5027E24C" w14:textId="6F858396" w:rsidR="00C45DFD" w:rsidRPr="00DD30D9" w:rsidRDefault="00C45DFD" w:rsidP="0076715E">
      <w:pPr>
        <w:pStyle w:val="OBBulletList"/>
        <w:numPr>
          <w:ilvl w:val="1"/>
          <w:numId w:val="14"/>
        </w:numPr>
        <w:jc w:val="left"/>
      </w:pPr>
      <w:r w:rsidRPr="00DD30D9">
        <w:t>61 Certifications</w:t>
      </w:r>
    </w:p>
    <w:p w14:paraId="2E86A2D9" w14:textId="461EC9E1" w:rsidR="00E10504" w:rsidRPr="00DD30D9" w:rsidRDefault="00E10504" w:rsidP="00DD30D9">
      <w:pPr>
        <w:pStyle w:val="OBBulletList"/>
        <w:numPr>
          <w:ilvl w:val="1"/>
          <w:numId w:val="14"/>
        </w:numPr>
        <w:jc w:val="left"/>
      </w:pPr>
      <w:r w:rsidRPr="00DD30D9">
        <w:t>Led by Technical Architect with 1</w:t>
      </w:r>
      <w:r w:rsidR="00182722" w:rsidRPr="00DD30D9">
        <w:t>8</w:t>
      </w:r>
      <w:r w:rsidRPr="00DD30D9">
        <w:t xml:space="preserve"> years’ Salesforce experience</w:t>
      </w:r>
    </w:p>
    <w:p w14:paraId="089AF1A0" w14:textId="77777777" w:rsidR="00D12EBA" w:rsidRDefault="004C6498" w:rsidP="00610461">
      <w:pPr>
        <w:pStyle w:val="OBBulletList"/>
        <w:keepNext/>
        <w:numPr>
          <w:ilvl w:val="0"/>
          <w:numId w:val="0"/>
        </w:numPr>
        <w:ind w:left="340" w:hanging="340"/>
      </w:pPr>
      <w:r w:rsidRPr="004C6498">
        <w:rPr>
          <w:noProof/>
        </w:rPr>
        <w:drawing>
          <wp:inline distT="0" distB="0" distL="0" distR="0" wp14:anchorId="4C8A6C0A" wp14:editId="32A4BB3A">
            <wp:extent cx="5731508" cy="4165660"/>
            <wp:effectExtent l="0" t="0" r="3175" b="0"/>
            <wp:docPr id="1922003905" name="Picture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03905" name="Picture 1">
                      <a:hlinkClick r:id="rId19"/>
                    </pic:cNvPr>
                    <pic:cNvPicPr/>
                  </pic:nvPicPr>
                  <pic:blipFill rotWithShape="1">
                    <a:blip r:embed="rId20"/>
                    <a:srcRect t="-3936" b="-1666"/>
                    <a:stretch>
                      <a:fillRect/>
                    </a:stretch>
                  </pic:blipFill>
                  <pic:spPr bwMode="auto">
                    <a:xfrm>
                      <a:off x="0" y="0"/>
                      <a:ext cx="5764238" cy="4189448"/>
                    </a:xfrm>
                    <a:prstGeom prst="rect">
                      <a:avLst/>
                    </a:prstGeom>
                    <a:ln>
                      <a:noFill/>
                    </a:ln>
                    <a:extLst>
                      <a:ext uri="{53640926-AAD7-44D8-BBD7-CCE9431645EC}">
                        <a14:shadowObscured xmlns:a14="http://schemas.microsoft.com/office/drawing/2010/main"/>
                      </a:ext>
                    </a:extLst>
                  </pic:spPr>
                </pic:pic>
              </a:graphicData>
            </a:graphic>
          </wp:inline>
        </w:drawing>
      </w:r>
    </w:p>
    <w:p w14:paraId="6A671EE8" w14:textId="30BE6FCC" w:rsidR="00E24055" w:rsidRDefault="00610461" w:rsidP="00610461">
      <w:pPr>
        <w:pStyle w:val="Caption"/>
        <w:rPr>
          <w:rFonts w:eastAsiaTheme="majorEastAsia" w:cstheme="majorBidi"/>
          <w:b/>
          <w:caps/>
          <w:color w:val="000000" w:themeColor="text1"/>
          <w:sz w:val="20"/>
        </w:rPr>
      </w:pPr>
      <w:r w:rsidRPr="0087681C">
        <w:t xml:space="preserve">Figure </w:t>
      </w:r>
      <w:r w:rsidRPr="0087681C">
        <w:fldChar w:fldCharType="begin"/>
      </w:r>
      <w:r w:rsidRPr="0087681C">
        <w:instrText xml:space="preserve"> SEQ Figure \* ARABIC </w:instrText>
      </w:r>
      <w:r w:rsidRPr="0087681C">
        <w:fldChar w:fldCharType="separate"/>
      </w:r>
      <w:ins w:id="286" w:author="Nikki Papenfus" w:date="2025-09-30T16:04:00Z" w16du:dateUtc="2025-09-30T14:04:00Z">
        <w:r w:rsidR="001B06B6">
          <w:rPr>
            <w:noProof/>
          </w:rPr>
          <w:t>3</w:t>
        </w:r>
      </w:ins>
      <w:del w:id="287" w:author="Nikki Papenfus" w:date="2025-09-30T16:04:00Z" w16du:dateUtc="2025-09-30T14:04:00Z">
        <w:r w:rsidR="00A42211" w:rsidDel="001B06B6">
          <w:rPr>
            <w:noProof/>
          </w:rPr>
          <w:delText>2</w:delText>
        </w:r>
      </w:del>
      <w:r w:rsidRPr="0087681C">
        <w:fldChar w:fldCharType="end"/>
      </w:r>
      <w:r w:rsidRPr="0087681C">
        <w:t xml:space="preserve">: </w:t>
      </w:r>
      <w:r w:rsidR="00B11917">
        <w:t>Open Box Consultant Listing on Salesforce AppExchange</w:t>
      </w:r>
      <w:r w:rsidR="00E24055">
        <w:br w:type="page"/>
      </w:r>
    </w:p>
    <w:p w14:paraId="6DB9CBBB" w14:textId="77777777" w:rsidR="00607D81" w:rsidRPr="00467F3C" w:rsidRDefault="00607D81" w:rsidP="00607D81">
      <w:pPr>
        <w:pStyle w:val="Level2Heading"/>
      </w:pPr>
      <w:bookmarkStart w:id="288" w:name="_Toc210133391"/>
      <w:r w:rsidRPr="00467F3C">
        <w:t>Examples of Similar Work</w:t>
      </w:r>
      <w:bookmarkEnd w:id="288"/>
    </w:p>
    <w:p w14:paraId="0BC9B2DB" w14:textId="01AA48FA" w:rsidR="00607D81" w:rsidRDefault="0028445F" w:rsidP="00607D81">
      <w:pPr>
        <w:pStyle w:val="NormalIndent"/>
        <w:ind w:left="0"/>
      </w:pPr>
      <w:r>
        <w:t>Open Box developed a</w:t>
      </w:r>
      <w:r w:rsidR="00607D81" w:rsidRPr="006342BF">
        <w:t xml:space="preserve"> </w:t>
      </w:r>
      <w:r>
        <w:t xml:space="preserve">Salesforce </w:t>
      </w:r>
      <w:r w:rsidR="00607D81">
        <w:t>Ca</w:t>
      </w:r>
      <w:r w:rsidR="00607D81" w:rsidRPr="006342BF">
        <w:t xml:space="preserve">se </w:t>
      </w:r>
      <w:r w:rsidR="00607D81">
        <w:t>Ma</w:t>
      </w:r>
      <w:r w:rsidR="00607D81" w:rsidRPr="006342BF">
        <w:t>nagement solution for a</w:t>
      </w:r>
      <w:r w:rsidR="002E1C18">
        <w:t xml:space="preserve"> UK</w:t>
      </w:r>
      <w:r w:rsidR="00006CAE">
        <w:t xml:space="preserve"> residential landlord</w:t>
      </w:r>
      <w:r w:rsidR="00797890">
        <w:t xml:space="preserve">, </w:t>
      </w:r>
      <w:r w:rsidR="00607D81" w:rsidRPr="006342BF">
        <w:t xml:space="preserve">with a similar use case – </w:t>
      </w:r>
      <w:del w:id="289" w:author="Nikki Papenfus" w:date="2025-10-01T10:49:00Z" w16du:dateUtc="2025-10-01T08:49:00Z">
        <w:r w:rsidR="00607D81" w:rsidRPr="006342BF" w:rsidDel="00A56C0A">
          <w:delText xml:space="preserve">wanting </w:delText>
        </w:r>
      </w:del>
      <w:ins w:id="290" w:author="Nikki Papenfus" w:date="2025-10-01T10:50:00Z" w16du:dateUtc="2025-10-01T08:50:00Z">
        <w:r w:rsidR="00A56C0A">
          <w:t xml:space="preserve">providing </w:t>
        </w:r>
      </w:ins>
      <w:r w:rsidR="00607D81" w:rsidRPr="006342BF">
        <w:t xml:space="preserve">a single place where all related information for a complaint could be compiled and </w:t>
      </w:r>
      <w:r w:rsidR="00607D81">
        <w:t>actioned.</w:t>
      </w:r>
    </w:p>
    <w:p w14:paraId="53DF4104" w14:textId="77777777" w:rsidR="00607D81" w:rsidRPr="006342BF" w:rsidRDefault="00607D81" w:rsidP="00607D81">
      <w:pPr>
        <w:pStyle w:val="NormalIndent"/>
        <w:ind w:left="0"/>
      </w:pPr>
      <w:r>
        <w:t>The successful project delivered using the standard Case functionality available in Salesforce and provided the following key functionality:</w:t>
      </w:r>
    </w:p>
    <w:p w14:paraId="36CE1EE7" w14:textId="77777777" w:rsidR="00607D81" w:rsidRPr="006342BF" w:rsidRDefault="00607D81" w:rsidP="00607D81">
      <w:pPr>
        <w:pStyle w:val="OBBulletList"/>
      </w:pPr>
      <w:r>
        <w:t xml:space="preserve">Single location to capture complaint details, including communication via email between the user and the customer. This includes the full email chain as well as the ability to log calls and provide general updates to other internal users.  </w:t>
      </w:r>
    </w:p>
    <w:p w14:paraId="1C8465B4" w14:textId="645E71B7" w:rsidR="00607D81" w:rsidRPr="006342BF" w:rsidRDefault="00607D81" w:rsidP="00607D81">
      <w:pPr>
        <w:pStyle w:val="OBBulletList"/>
      </w:pPr>
      <w:r>
        <w:t>Milestones to track KPIs and ensure timely completion of process, including escalations</w:t>
      </w:r>
      <w:ins w:id="291" w:author="Nikki Papenfus" w:date="2025-10-01T10:50:00Z" w16du:dateUtc="2025-10-01T08:50:00Z">
        <w:r w:rsidR="00CC190E">
          <w:t>.</w:t>
        </w:r>
      </w:ins>
    </w:p>
    <w:p w14:paraId="1E3E5F71" w14:textId="3A19094F" w:rsidR="00607D81" w:rsidRPr="006342BF" w:rsidRDefault="00607D81" w:rsidP="00607D81">
      <w:pPr>
        <w:pStyle w:val="OBBulletList"/>
      </w:pPr>
      <w:r>
        <w:t>Audit tracking of key fields</w:t>
      </w:r>
      <w:r w:rsidR="006523B6">
        <w:t xml:space="preserve">, </w:t>
      </w:r>
      <w:r>
        <w:t>stage changes, completed or overdue milestones</w:t>
      </w:r>
      <w:r w:rsidR="00D279C3">
        <w:t>.</w:t>
      </w:r>
    </w:p>
    <w:p w14:paraId="59E03C9A" w14:textId="77777777" w:rsidR="00607D81" w:rsidRDefault="00607D81" w:rsidP="00607D81">
      <w:pPr>
        <w:pStyle w:val="OBBulletList"/>
      </w:pPr>
      <w:r>
        <w:t>Ability to link to multiple other complaints.</w:t>
      </w:r>
    </w:p>
    <w:p w14:paraId="010F8C85" w14:textId="208DB563" w:rsidR="00131A3B" w:rsidRPr="006342BF" w:rsidRDefault="00131A3B" w:rsidP="00607D81">
      <w:pPr>
        <w:pStyle w:val="OBBulletList"/>
      </w:pPr>
      <w:r>
        <w:t xml:space="preserve">Ability to automatically link to tenants and/or units based on </w:t>
      </w:r>
      <w:r w:rsidR="00535817">
        <w:t>complainant details.</w:t>
      </w:r>
    </w:p>
    <w:p w14:paraId="0CE0524A" w14:textId="3E59F6CC" w:rsidR="00607D81" w:rsidRDefault="00607D81" w:rsidP="00607D81">
      <w:pPr>
        <w:pStyle w:val="OBBulletList"/>
      </w:pPr>
      <w:r>
        <w:t xml:space="preserve">Distinct permissions to allow select users to complete certain activities, as well as restricting the visibility of </w:t>
      </w:r>
      <w:r w:rsidR="00620238">
        <w:t>sensitive</w:t>
      </w:r>
      <w:r>
        <w:t xml:space="preserve"> cases to the </w:t>
      </w:r>
      <w:del w:id="292" w:author="Nikki Papenfus" w:date="2025-10-01T10:50:00Z" w16du:dateUtc="2025-10-01T08:50:00Z">
        <w:r w:rsidDel="00BB7683">
          <w:delText>correct people</w:delText>
        </w:r>
      </w:del>
      <w:ins w:id="293" w:author="Nikki Papenfus" w:date="2025-10-01T10:50:00Z" w16du:dateUtc="2025-10-01T08:50:00Z">
        <w:r w:rsidR="00BB7683">
          <w:t>appropriate users</w:t>
        </w:r>
      </w:ins>
      <w:r>
        <w:t>.</w:t>
      </w:r>
    </w:p>
    <w:p w14:paraId="7DCEE68D" w14:textId="11131485" w:rsidR="002C022C" w:rsidDel="00B15485" w:rsidRDefault="004F6907" w:rsidP="00607D81">
      <w:pPr>
        <w:pStyle w:val="OBBulletList"/>
        <w:rPr>
          <w:del w:id="294" w:author="Nikki Papenfus" w:date="2025-10-01T10:51:00Z" w16du:dateUtc="2025-10-01T08:51:00Z"/>
        </w:rPr>
      </w:pPr>
      <w:r>
        <w:t xml:space="preserve">Compliance with </w:t>
      </w:r>
      <w:r w:rsidR="00143879">
        <w:t>The Property Ombudsman complaints process in terms of email templates, SLA</w:t>
      </w:r>
      <w:del w:id="295" w:author="Nikki Papenfus" w:date="2025-10-06T15:16:00Z" w16du:dateUtc="2025-10-06T13:16:00Z">
        <w:r w:rsidR="00143879" w:rsidDel="00BC7FCC">
          <w:delText>’</w:delText>
        </w:r>
      </w:del>
      <w:r w:rsidR="00143879">
        <w:t>s</w:t>
      </w:r>
      <w:ins w:id="296" w:author="Nikki Papenfus" w:date="2025-10-06T15:16:00Z" w16du:dateUtc="2025-10-06T13:16:00Z">
        <w:r w:rsidR="00BC7FCC">
          <w:t>,</w:t>
        </w:r>
      </w:ins>
      <w:r w:rsidR="00143879">
        <w:t xml:space="preserve"> etc.</w:t>
      </w:r>
    </w:p>
    <w:p w14:paraId="163014A2" w14:textId="77777777" w:rsidR="00D239B7" w:rsidRDefault="00D239B7">
      <w:pPr>
        <w:pStyle w:val="OBBulletList"/>
        <w:pPrChange w:id="297" w:author="Nikki Papenfus" w:date="2025-10-01T10:51:00Z" w16du:dateUtc="2025-10-01T08:51:00Z">
          <w:pPr>
            <w:pStyle w:val="OBBulletList"/>
            <w:numPr>
              <w:numId w:val="0"/>
            </w:numPr>
            <w:tabs>
              <w:tab w:val="clear" w:pos="964"/>
            </w:tabs>
            <w:ind w:left="0" w:firstLine="0"/>
          </w:pPr>
        </w:pPrChange>
      </w:pPr>
    </w:p>
    <w:p w14:paraId="70CFBC68" w14:textId="340F3169" w:rsidR="000831BC" w:rsidRPr="00536FDC" w:rsidRDefault="000831BC" w:rsidP="003C715C">
      <w:pPr>
        <w:pStyle w:val="OBBulletList"/>
        <w:numPr>
          <w:ilvl w:val="0"/>
          <w:numId w:val="0"/>
        </w:numPr>
        <w:ind w:left="-1276"/>
      </w:pPr>
      <w:r>
        <w:rPr>
          <w:noProof/>
        </w:rPr>
        <w:drawing>
          <wp:inline distT="0" distB="0" distL="0" distR="0" wp14:anchorId="7B87FC8A" wp14:editId="605E0C58">
            <wp:extent cx="7360361" cy="3475678"/>
            <wp:effectExtent l="0" t="0" r="0" b="0"/>
            <wp:docPr id="206045412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4126" name="drawing"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4769" b="-1973"/>
                    <a:stretch>
                      <a:fillRect/>
                    </a:stretch>
                  </pic:blipFill>
                  <pic:spPr bwMode="auto">
                    <a:xfrm>
                      <a:off x="0" y="0"/>
                      <a:ext cx="7434450" cy="3510664"/>
                    </a:xfrm>
                    <a:prstGeom prst="rect">
                      <a:avLst/>
                    </a:prstGeom>
                    <a:ln>
                      <a:noFill/>
                    </a:ln>
                    <a:extLst>
                      <a:ext uri="{53640926-AAD7-44D8-BBD7-CCE9431645EC}">
                        <a14:shadowObscured xmlns:a14="http://schemas.microsoft.com/office/drawing/2010/main"/>
                      </a:ext>
                    </a:extLst>
                  </pic:spPr>
                </pic:pic>
              </a:graphicData>
            </a:graphic>
          </wp:inline>
        </w:drawing>
      </w:r>
    </w:p>
    <w:p w14:paraId="47F49B2D" w14:textId="190DD2BA" w:rsidR="00AD2C5A" w:rsidRPr="00467F3C" w:rsidRDefault="00AD2C5A" w:rsidP="00AD2C5A">
      <w:pPr>
        <w:pStyle w:val="Caption"/>
      </w:pPr>
      <w:r w:rsidRPr="00467F3C">
        <w:t xml:space="preserve">Figure </w:t>
      </w:r>
      <w:r w:rsidRPr="00467F3C">
        <w:fldChar w:fldCharType="begin"/>
      </w:r>
      <w:r w:rsidRPr="00467F3C">
        <w:instrText xml:space="preserve"> SEQ Figure \* ARABIC </w:instrText>
      </w:r>
      <w:r w:rsidRPr="00467F3C">
        <w:fldChar w:fldCharType="separate"/>
      </w:r>
      <w:ins w:id="298" w:author="Nikki Papenfus" w:date="2025-09-30T16:04:00Z" w16du:dateUtc="2025-09-30T14:04:00Z">
        <w:r w:rsidR="001B06B6">
          <w:rPr>
            <w:noProof/>
          </w:rPr>
          <w:t>4</w:t>
        </w:r>
      </w:ins>
      <w:del w:id="299" w:author="Nikki Papenfus" w:date="2025-09-30T16:04:00Z" w16du:dateUtc="2025-09-30T14:04:00Z">
        <w:r w:rsidR="00A42211" w:rsidDel="001B06B6">
          <w:rPr>
            <w:noProof/>
          </w:rPr>
          <w:delText>3</w:delText>
        </w:r>
      </w:del>
      <w:r w:rsidRPr="00467F3C">
        <w:fldChar w:fldCharType="end"/>
      </w:r>
      <w:r w:rsidRPr="00467F3C">
        <w:t xml:space="preserve">: </w:t>
      </w:r>
      <w:r w:rsidR="001B037F">
        <w:t>Case Management Functionality Delivered</w:t>
      </w:r>
    </w:p>
    <w:p w14:paraId="7BB4A21F" w14:textId="77777777" w:rsidR="00E24055" w:rsidRDefault="00E24055">
      <w:pPr>
        <w:suppressAutoHyphens w:val="0"/>
        <w:spacing w:after="160" w:line="278" w:lineRule="auto"/>
        <w:jc w:val="left"/>
        <w:rPr>
          <w:rFonts w:eastAsiaTheme="majorEastAsia" w:cstheme="majorBidi"/>
          <w:b/>
          <w:color w:val="000000" w:themeColor="text1"/>
          <w:sz w:val="20"/>
        </w:rPr>
      </w:pPr>
      <w:r>
        <w:br w:type="page"/>
      </w:r>
    </w:p>
    <w:p w14:paraId="2DE6535B" w14:textId="0BBDB465" w:rsidR="00377813" w:rsidRPr="00467F3C" w:rsidRDefault="001A6FB9" w:rsidP="0008522D">
      <w:pPr>
        <w:pStyle w:val="Level3Heading"/>
      </w:pPr>
      <w:r w:rsidRPr="00467F3C">
        <w:t xml:space="preserve">Grainger </w:t>
      </w:r>
      <w:r w:rsidR="00377813" w:rsidRPr="00467F3C">
        <w:t xml:space="preserve">Case Management Pilot </w:t>
      </w:r>
    </w:p>
    <w:p w14:paraId="5C6AB96D" w14:textId="4F8C3BBF" w:rsidR="00DA2516" w:rsidRDefault="00185759" w:rsidP="00377813">
      <w:pPr>
        <w:pStyle w:val="NormalIndent"/>
        <w:ind w:left="0"/>
        <w:rPr>
          <w:lang w:eastAsia="en-ZA"/>
        </w:rPr>
      </w:pPr>
      <w:r w:rsidRPr="00467F3C">
        <w:rPr>
          <w:lang w:eastAsia="en-ZA"/>
        </w:rPr>
        <w:t>As part of the</w:t>
      </w:r>
      <w:r>
        <w:rPr>
          <w:lang w:eastAsia="en-ZA"/>
        </w:rPr>
        <w:t xml:space="preserve"> recent </w:t>
      </w:r>
      <w:r w:rsidRPr="00467F3C">
        <w:rPr>
          <w:lang w:eastAsia="en-ZA"/>
        </w:rPr>
        <w:t>Tenancy Review project</w:t>
      </w:r>
      <w:r>
        <w:rPr>
          <w:lang w:eastAsia="en-ZA"/>
        </w:rPr>
        <w:t xml:space="preserve"> delivered for Grainger</w:t>
      </w:r>
      <w:r w:rsidRPr="00467F3C">
        <w:rPr>
          <w:lang w:eastAsia="en-ZA"/>
        </w:rPr>
        <w:t>, Open Box</w:t>
      </w:r>
      <w:r>
        <w:rPr>
          <w:lang w:eastAsia="en-ZA"/>
        </w:rPr>
        <w:t xml:space="preserve"> implemented </w:t>
      </w:r>
      <w:r w:rsidR="00BA1905">
        <w:rPr>
          <w:lang w:eastAsia="en-ZA"/>
        </w:rPr>
        <w:t xml:space="preserve">a </w:t>
      </w:r>
      <w:r>
        <w:rPr>
          <w:lang w:eastAsia="en-ZA"/>
        </w:rPr>
        <w:t>c</w:t>
      </w:r>
      <w:r w:rsidR="00377813" w:rsidRPr="00467F3C">
        <w:rPr>
          <w:lang w:eastAsia="en-ZA"/>
        </w:rPr>
        <w:t xml:space="preserve">ase management </w:t>
      </w:r>
      <w:r w:rsidR="00BA1905">
        <w:rPr>
          <w:lang w:eastAsia="en-ZA"/>
        </w:rPr>
        <w:t xml:space="preserve">pilot </w:t>
      </w:r>
      <w:r w:rsidR="00924206">
        <w:rPr>
          <w:lang w:eastAsia="en-ZA"/>
        </w:rPr>
        <w:t xml:space="preserve">in the </w:t>
      </w:r>
      <w:r w:rsidR="00924206" w:rsidRPr="00467F3C">
        <w:rPr>
          <w:lang w:eastAsia="en-ZA"/>
        </w:rPr>
        <w:t xml:space="preserve">Grainger </w:t>
      </w:r>
      <w:r w:rsidR="00EB60D8">
        <w:rPr>
          <w:lang w:eastAsia="en-ZA"/>
        </w:rPr>
        <w:t>o</w:t>
      </w:r>
      <w:r w:rsidR="00924206" w:rsidRPr="00467F3C">
        <w:rPr>
          <w:lang w:eastAsia="en-ZA"/>
        </w:rPr>
        <w:t>rg</w:t>
      </w:r>
      <w:r w:rsidR="00924206">
        <w:rPr>
          <w:lang w:eastAsia="en-ZA"/>
        </w:rPr>
        <w:t xml:space="preserve">. </w:t>
      </w:r>
    </w:p>
    <w:p w14:paraId="7818A7F1" w14:textId="6C2632BC" w:rsidR="00377813" w:rsidRPr="00467F3C" w:rsidRDefault="00D80478" w:rsidP="00377813">
      <w:pPr>
        <w:pStyle w:val="NormalIndent"/>
        <w:ind w:left="0"/>
        <w:rPr>
          <w:lang w:eastAsia="en-ZA"/>
        </w:rPr>
      </w:pPr>
      <w:r>
        <w:rPr>
          <w:lang w:eastAsia="en-ZA"/>
        </w:rPr>
        <w:t>In this instance c</w:t>
      </w:r>
      <w:r w:rsidR="00D74759">
        <w:rPr>
          <w:lang w:eastAsia="en-ZA"/>
        </w:rPr>
        <w:t xml:space="preserve">ase management </w:t>
      </w:r>
      <w:r w:rsidR="00795F58">
        <w:rPr>
          <w:lang w:eastAsia="en-ZA"/>
        </w:rPr>
        <w:t xml:space="preserve">is </w:t>
      </w:r>
      <w:del w:id="300" w:author="Nikki Papenfus" w:date="2025-10-01T10:51:00Z" w16du:dateUtc="2025-10-01T08:51:00Z">
        <w:r w:rsidR="00377813" w:rsidRPr="00467F3C" w:rsidDel="00E23BBC">
          <w:rPr>
            <w:lang w:eastAsia="en-ZA"/>
          </w:rPr>
          <w:delText xml:space="preserve">currently </w:delText>
        </w:r>
      </w:del>
      <w:r w:rsidR="00101351">
        <w:rPr>
          <w:lang w:eastAsia="en-ZA"/>
        </w:rPr>
        <w:t xml:space="preserve">used </w:t>
      </w:r>
      <w:r w:rsidR="00795F58" w:rsidRPr="00467F3C">
        <w:rPr>
          <w:lang w:eastAsia="en-ZA"/>
        </w:rPr>
        <w:t>for a very specific use case</w:t>
      </w:r>
      <w:r w:rsidR="00377813" w:rsidRPr="00467F3C">
        <w:rPr>
          <w:lang w:eastAsia="en-ZA"/>
        </w:rPr>
        <w:t xml:space="preserve">, namely when a </w:t>
      </w:r>
      <w:r w:rsidR="003B4FC8">
        <w:rPr>
          <w:lang w:eastAsia="en-ZA"/>
        </w:rPr>
        <w:t>customer</w:t>
      </w:r>
      <w:r w:rsidR="00377813" w:rsidRPr="00467F3C">
        <w:rPr>
          <w:lang w:eastAsia="en-ZA"/>
        </w:rPr>
        <w:t xml:space="preserve"> sends an email to the dedicated Grainger tenancy reviews email address and that email cannot be linked to a</w:t>
      </w:r>
      <w:r w:rsidR="000E4DB9">
        <w:rPr>
          <w:lang w:eastAsia="en-ZA"/>
        </w:rPr>
        <w:t xml:space="preserve"> </w:t>
      </w:r>
      <w:r w:rsidR="00377813" w:rsidRPr="00467F3C">
        <w:rPr>
          <w:lang w:eastAsia="en-ZA"/>
        </w:rPr>
        <w:t xml:space="preserve">tenancy review </w:t>
      </w:r>
      <w:r w:rsidR="000E4DB9">
        <w:rPr>
          <w:lang w:eastAsia="en-ZA"/>
        </w:rPr>
        <w:t>that is in progress</w:t>
      </w:r>
      <w:r w:rsidR="00377813" w:rsidRPr="00467F3C">
        <w:rPr>
          <w:lang w:eastAsia="en-ZA"/>
        </w:rPr>
        <w:t>.</w:t>
      </w:r>
    </w:p>
    <w:p w14:paraId="64EFB93E" w14:textId="7EEB8761" w:rsidR="00377813" w:rsidRPr="00467F3C" w:rsidRDefault="00377813" w:rsidP="00377813">
      <w:pPr>
        <w:pStyle w:val="NormalIndent"/>
        <w:ind w:left="0"/>
        <w:rPr>
          <w:lang w:eastAsia="en-ZA"/>
        </w:rPr>
      </w:pPr>
      <w:r w:rsidRPr="00467F3C">
        <w:rPr>
          <w:lang w:eastAsia="en-ZA"/>
        </w:rPr>
        <w:t>Open Box automated the creation of a case when such an email is received, linking the case to an existing Salesforce contact</w:t>
      </w:r>
      <w:r w:rsidR="00ED26FA">
        <w:rPr>
          <w:lang w:eastAsia="en-ZA"/>
        </w:rPr>
        <w:t>,</w:t>
      </w:r>
      <w:r w:rsidRPr="00467F3C">
        <w:rPr>
          <w:lang w:eastAsia="en-ZA"/>
        </w:rPr>
        <w:t xml:space="preserve"> and identifying any tenancies and opportunities associated to that contact. </w:t>
      </w:r>
    </w:p>
    <w:p w14:paraId="4B16AEF7" w14:textId="2ED3443F" w:rsidR="00D239B7" w:rsidRPr="00467F3C" w:rsidRDefault="00377813" w:rsidP="00377813">
      <w:r w:rsidRPr="00467F3C">
        <w:t xml:space="preserve">Given that </w:t>
      </w:r>
      <w:r w:rsidR="00540D59">
        <w:t xml:space="preserve">the </w:t>
      </w:r>
      <w:r w:rsidRPr="00467F3C">
        <w:t xml:space="preserve">pilot was for a specific use-case which </w:t>
      </w:r>
      <w:r w:rsidR="003E5B56">
        <w:t>is expected to</w:t>
      </w:r>
      <w:r w:rsidRPr="00467F3C">
        <w:t xml:space="preserve"> have low volumes, case management was implemented with minimal customisation. </w:t>
      </w:r>
      <w:proofErr w:type="gramStart"/>
      <w:r w:rsidRPr="00467F3C">
        <w:t>However</w:t>
      </w:r>
      <w:proofErr w:type="gramEnd"/>
      <w:r w:rsidRPr="00467F3C">
        <w:t xml:space="preserve"> this functionality already provides many of the requirements </w:t>
      </w:r>
      <w:r w:rsidR="00B93022">
        <w:t>identifie</w:t>
      </w:r>
      <w:r w:rsidR="003770BA">
        <w:t>d for th</w:t>
      </w:r>
      <w:r w:rsidR="008E7377">
        <w:t xml:space="preserve">e </w:t>
      </w:r>
      <w:r w:rsidR="003770BA">
        <w:t>proposed</w:t>
      </w:r>
      <w:r w:rsidR="008E7377">
        <w:t xml:space="preserve"> </w:t>
      </w:r>
      <w:r w:rsidR="003770BA">
        <w:t>project</w:t>
      </w:r>
      <w:r w:rsidRPr="00467F3C">
        <w:t xml:space="preserve">, including sending and receiving communications through the case, the ability to create linked tasks and attach files and notes. </w:t>
      </w:r>
    </w:p>
    <w:p w14:paraId="7FA0AF91" w14:textId="77777777" w:rsidR="003C715C" w:rsidRDefault="00377813" w:rsidP="003C715C">
      <w:pPr>
        <w:pStyle w:val="NormalIndent"/>
        <w:ind w:left="-1276"/>
      </w:pPr>
      <w:r w:rsidRPr="00467F3C">
        <w:rPr>
          <w:noProof/>
        </w:rPr>
        <w:drawing>
          <wp:inline distT="0" distB="0" distL="0" distR="0" wp14:anchorId="366EB5F5" wp14:editId="2D7D4B16">
            <wp:extent cx="7324469" cy="3830255"/>
            <wp:effectExtent l="19050" t="19050" r="10160" b="18415"/>
            <wp:docPr id="1417285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5656" name="Picture 1" descr="A screenshot of a computer&#10;&#10;AI-generated content may be incorrect."/>
                    <pic:cNvPicPr/>
                  </pic:nvPicPr>
                  <pic:blipFill rotWithShape="1">
                    <a:blip r:embed="rId22"/>
                    <a:srcRect t="-3" b="1178"/>
                    <a:stretch>
                      <a:fillRect/>
                    </a:stretch>
                  </pic:blipFill>
                  <pic:spPr bwMode="auto">
                    <a:xfrm>
                      <a:off x="0" y="0"/>
                      <a:ext cx="7408512" cy="3874205"/>
                    </a:xfrm>
                    <a:prstGeom prst="rect">
                      <a:avLst/>
                    </a:prstGeom>
                    <a:ln w="9525" cap="flat" cmpd="sng" algn="ctr">
                      <a:solidFill>
                        <a:srgbClr val="CCCCCC"/>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E4CC47" w14:textId="1D082494" w:rsidR="00845FFA" w:rsidRPr="00151A43" w:rsidRDefault="00377813" w:rsidP="003C715C">
      <w:pPr>
        <w:pStyle w:val="Caption"/>
      </w:pPr>
      <w:r w:rsidRPr="00467F3C">
        <w:t xml:space="preserve">Figure </w:t>
      </w:r>
      <w:r w:rsidRPr="00467F3C">
        <w:fldChar w:fldCharType="begin"/>
      </w:r>
      <w:r w:rsidRPr="00467F3C">
        <w:instrText xml:space="preserve"> SEQ Figure \* ARABIC </w:instrText>
      </w:r>
      <w:r w:rsidRPr="00467F3C">
        <w:fldChar w:fldCharType="separate"/>
      </w:r>
      <w:ins w:id="301" w:author="Nikki Papenfus" w:date="2025-09-30T16:04:00Z" w16du:dateUtc="2025-09-30T14:04:00Z">
        <w:r w:rsidR="001B06B6">
          <w:rPr>
            <w:noProof/>
          </w:rPr>
          <w:t>5</w:t>
        </w:r>
      </w:ins>
      <w:del w:id="302" w:author="Nikki Papenfus" w:date="2025-09-30T16:04:00Z" w16du:dateUtc="2025-09-30T14:04:00Z">
        <w:r w:rsidR="00A42211" w:rsidDel="001B06B6">
          <w:rPr>
            <w:noProof/>
          </w:rPr>
          <w:delText>4</w:delText>
        </w:r>
      </w:del>
      <w:r w:rsidRPr="00467F3C">
        <w:fldChar w:fldCharType="end"/>
      </w:r>
      <w:r w:rsidRPr="00467F3C">
        <w:t>: Existing Grainger Case</w:t>
      </w:r>
    </w:p>
    <w:p w14:paraId="5B25DC6B" w14:textId="77777777" w:rsidR="003526CB" w:rsidRPr="00467F3C" w:rsidRDefault="003526CB" w:rsidP="0030456F">
      <w:pPr>
        <w:pStyle w:val="Level1Heading"/>
      </w:pPr>
      <w:bookmarkStart w:id="303" w:name="_Toc210133392"/>
      <w:r w:rsidRPr="00467F3C">
        <w:t>Proposed Solution</w:t>
      </w:r>
      <w:bookmarkEnd w:id="252"/>
      <w:bookmarkEnd w:id="253"/>
      <w:bookmarkEnd w:id="303"/>
    </w:p>
    <w:p w14:paraId="0EB30A16" w14:textId="2054A33E" w:rsidR="00AA6377" w:rsidRPr="00467F3C" w:rsidRDefault="003526CB" w:rsidP="00BD1B0A">
      <w:r w:rsidRPr="00467F3C">
        <w:t xml:space="preserve">Open Box proposes to </w:t>
      </w:r>
      <w:r w:rsidR="00AE6BEF" w:rsidRPr="00467F3C">
        <w:t>implement</w:t>
      </w:r>
      <w:r w:rsidR="00845009" w:rsidRPr="00467F3C">
        <w:t xml:space="preserve"> </w:t>
      </w:r>
      <w:r w:rsidR="00BD1B0A" w:rsidRPr="00467F3C">
        <w:t>customis</w:t>
      </w:r>
      <w:r w:rsidR="00845009" w:rsidRPr="00467F3C">
        <w:t>ations i</w:t>
      </w:r>
      <w:r w:rsidR="00460456" w:rsidRPr="00467F3C">
        <w:t>n</w:t>
      </w:r>
      <w:r w:rsidR="00845009" w:rsidRPr="00467F3C">
        <w:t xml:space="preserve"> the Grainger Salesforce Org to manage </w:t>
      </w:r>
      <w:r w:rsidR="00C33320">
        <w:t xml:space="preserve">ASB </w:t>
      </w:r>
      <w:r w:rsidR="00AA6377" w:rsidRPr="00467F3C">
        <w:t xml:space="preserve">possession orders, formal rent challenges, </w:t>
      </w:r>
      <w:ins w:id="304" w:author="Nikki Papenfus" w:date="2025-09-30T13:03:00Z" w16du:dateUtc="2025-09-30T11:03:00Z">
        <w:r w:rsidR="00DE0351">
          <w:t xml:space="preserve">and </w:t>
        </w:r>
      </w:ins>
      <w:r w:rsidR="00AA6377" w:rsidRPr="00467F3C">
        <w:t>pet</w:t>
      </w:r>
      <w:ins w:id="305" w:author="Nikki Papenfus" w:date="2025-09-30T13:03:00Z" w16du:dateUtc="2025-09-30T11:03:00Z">
        <w:r w:rsidR="00DE0351">
          <w:t>s</w:t>
        </w:r>
      </w:ins>
      <w:del w:id="306" w:author="Nikki Papenfus" w:date="2025-09-30T13:03:00Z" w16du:dateUtc="2025-09-30T11:03:00Z">
        <w:r w:rsidR="00AA6377" w:rsidRPr="00467F3C" w:rsidDel="00DE0351">
          <w:delText xml:space="preserve"> registers and pet </w:delText>
        </w:r>
        <w:r w:rsidR="00460456" w:rsidRPr="00467F3C" w:rsidDel="00DE0351">
          <w:delText>rent licen</w:delText>
        </w:r>
        <w:r w:rsidR="00403E3D" w:rsidRPr="00467F3C" w:rsidDel="00DE0351">
          <w:delText>c</w:delText>
        </w:r>
        <w:r w:rsidR="00460456" w:rsidRPr="00467F3C" w:rsidDel="00DE0351">
          <w:delText>es</w:delText>
        </w:r>
      </w:del>
      <w:r w:rsidR="00460456" w:rsidRPr="00467F3C">
        <w:t>.</w:t>
      </w:r>
      <w:ins w:id="307" w:author="Nikki Papenfus" w:date="2025-09-30T11:37:00Z" w16du:dateUtc="2025-09-30T09:37:00Z">
        <w:r w:rsidR="006C33E7">
          <w:t xml:space="preserve"> </w:t>
        </w:r>
      </w:ins>
    </w:p>
    <w:p w14:paraId="1E430F05" w14:textId="5DF86611" w:rsidR="008E5EA8" w:rsidRPr="001A5F63" w:rsidRDefault="008E5EA8">
      <w:pPr>
        <w:rPr>
          <w:moveTo w:id="308" w:author="Nikki Papenfus" w:date="2025-09-29T17:07:00Z" w16du:dateUtc="2025-09-29T15:07:00Z"/>
          <w:rPrChange w:id="309" w:author="Nikki Papenfus" w:date="2025-09-30T11:22:00Z" w16du:dateUtc="2025-09-30T09:22:00Z">
            <w:rPr>
              <w:moveTo w:id="310" w:author="Nikki Papenfus" w:date="2025-09-29T17:07:00Z" w16du:dateUtc="2025-09-29T15:07:00Z"/>
              <w:highlight w:val="yellow"/>
            </w:rPr>
          </w:rPrChange>
        </w:rPr>
        <w:pPrChange w:id="311" w:author="Nikki Papenfus" w:date="2025-09-29T17:07:00Z" w16du:dateUtc="2025-09-29T15:07:00Z">
          <w:pPr>
            <w:pStyle w:val="Level1Heading"/>
          </w:pPr>
        </w:pPrChange>
      </w:pPr>
      <w:moveToRangeStart w:id="312" w:author="Nikki Papenfus" w:date="2025-09-29T17:07:00Z" w:name="move210058066"/>
      <w:moveTo w:id="313" w:author="Nikki Papenfus" w:date="2025-09-29T17:07:00Z" w16du:dateUtc="2025-09-29T15:07:00Z">
        <w:r w:rsidRPr="001A5F63">
          <w:rPr>
            <w:rPrChange w:id="314" w:author="Nikki Papenfus" w:date="2025-09-30T11:22:00Z" w16du:dateUtc="2025-09-30T09:22:00Z">
              <w:rPr>
                <w:b w:val="0"/>
                <w:caps w:val="0"/>
                <w:highlight w:val="yellow"/>
              </w:rPr>
            </w:rPrChange>
          </w:rPr>
          <w:t>The proposed solution would leverage Grainger’s existing technology stack. Cases would be managed in Salesforce, pet licenses would be integrated to Qube via GREP</w:t>
        </w:r>
      </w:moveTo>
      <w:ins w:id="315" w:author="Nikki Papenfus" w:date="2025-09-30T13:03:00Z" w16du:dateUtc="2025-09-30T11:03:00Z">
        <w:r w:rsidR="00F55F43">
          <w:t>,</w:t>
        </w:r>
      </w:ins>
      <w:moveTo w:id="316" w:author="Nikki Papenfus" w:date="2025-09-29T17:07:00Z" w16du:dateUtc="2025-09-29T15:07:00Z">
        <w:r w:rsidRPr="001A5F63">
          <w:rPr>
            <w:rPrChange w:id="317" w:author="Nikki Papenfus" w:date="2025-09-30T11:22:00Z" w16du:dateUtc="2025-09-30T09:22:00Z">
              <w:rPr>
                <w:b w:val="0"/>
                <w:caps w:val="0"/>
                <w:highlight w:val="yellow"/>
              </w:rPr>
            </w:rPrChange>
          </w:rPr>
          <w:t xml:space="preserve"> and advanced reporting would be provided </w:t>
        </w:r>
        <w:del w:id="318" w:author="Nikki Papenfus" w:date="2025-09-30T13:03:00Z" w16du:dateUtc="2025-09-30T11:03:00Z">
          <w:r w:rsidRPr="001A5F63" w:rsidDel="00F55F43">
            <w:rPr>
              <w:rPrChange w:id="319" w:author="Nikki Papenfus" w:date="2025-09-30T11:22:00Z" w16du:dateUtc="2025-09-30T09:22:00Z">
                <w:rPr>
                  <w:b w:val="0"/>
                  <w:caps w:val="0"/>
                  <w:highlight w:val="yellow"/>
                </w:rPr>
              </w:rPrChange>
            </w:rPr>
            <w:delText>via</w:delText>
          </w:r>
        </w:del>
      </w:moveTo>
      <w:ins w:id="320" w:author="Nikki Papenfus" w:date="2025-09-30T13:03:00Z" w16du:dateUtc="2025-09-30T11:03:00Z">
        <w:r w:rsidR="00F55F43">
          <w:t>by</w:t>
        </w:r>
      </w:ins>
      <w:moveTo w:id="321" w:author="Nikki Papenfus" w:date="2025-09-29T17:07:00Z" w16du:dateUtc="2025-09-29T15:07:00Z">
        <w:r w:rsidRPr="001A5F63">
          <w:rPr>
            <w:rPrChange w:id="322" w:author="Nikki Papenfus" w:date="2025-09-30T11:22:00Z" w16du:dateUtc="2025-09-30T09:22:00Z">
              <w:rPr>
                <w:b w:val="0"/>
                <w:caps w:val="0"/>
                <w:highlight w:val="yellow"/>
              </w:rPr>
            </w:rPrChange>
          </w:rPr>
          <w:t xml:space="preserve"> Power BI driven by </w:t>
        </w:r>
        <w:del w:id="323" w:author="Nikki Papenfus" w:date="2025-09-30T14:15:00Z" w16du:dateUtc="2025-09-30T12:15:00Z">
          <w:r w:rsidRPr="001A5F63" w:rsidDel="00526134">
            <w:rPr>
              <w:rPrChange w:id="324" w:author="Nikki Papenfus" w:date="2025-09-30T11:22:00Z" w16du:dateUtc="2025-09-30T09:22:00Z">
                <w:rPr>
                  <w:b w:val="0"/>
                  <w:caps w:val="0"/>
                  <w:highlight w:val="yellow"/>
                </w:rPr>
              </w:rPrChange>
            </w:rPr>
            <w:delText xml:space="preserve">data (from Salesforce and other applications) in </w:delText>
          </w:r>
        </w:del>
        <w:r w:rsidRPr="001A5F63">
          <w:rPr>
            <w:rPrChange w:id="325" w:author="Nikki Papenfus" w:date="2025-09-30T11:22:00Z" w16du:dateUtc="2025-09-30T09:22:00Z">
              <w:rPr>
                <w:b w:val="0"/>
                <w:caps w:val="0"/>
                <w:highlight w:val="yellow"/>
              </w:rPr>
            </w:rPrChange>
          </w:rPr>
          <w:t>the Grainger data warehouse.</w:t>
        </w:r>
      </w:moveTo>
    </w:p>
    <w:p w14:paraId="6C2A5378" w14:textId="38B57029" w:rsidR="00505D9F" w:rsidRPr="00467F3C" w:rsidDel="00691161" w:rsidRDefault="00505D9F" w:rsidP="00036498">
      <w:pPr>
        <w:pStyle w:val="Level2Heading"/>
        <w:rPr>
          <w:del w:id="326" w:author="Nikki Papenfus" w:date="2025-09-30T12:21:00Z" w16du:dateUtc="2025-09-30T10:21:00Z"/>
        </w:rPr>
      </w:pPr>
      <w:bookmarkStart w:id="327" w:name="_Toc210133393"/>
      <w:moveToRangeEnd w:id="312"/>
      <w:del w:id="328" w:author="Nikki Papenfus" w:date="2025-09-30T12:21:00Z" w16du:dateUtc="2025-09-30T10:21:00Z">
        <w:r w:rsidRPr="00467F3C" w:rsidDel="00691161">
          <w:delText>Scope of Work</w:delText>
        </w:r>
        <w:bookmarkEnd w:id="327"/>
      </w:del>
    </w:p>
    <w:p w14:paraId="439A9441" w14:textId="7E57799A" w:rsidR="00CB3C5A" w:rsidRPr="00467F3C" w:rsidRDefault="003526CB" w:rsidP="00930A0B">
      <w:r w:rsidRPr="00467F3C">
        <w:t xml:space="preserve">The solution will </w:t>
      </w:r>
      <w:r w:rsidR="0001191D">
        <w:t>address</w:t>
      </w:r>
      <w:r w:rsidRPr="00467F3C">
        <w:t xml:space="preserve"> the following </w:t>
      </w:r>
      <w:r w:rsidR="0001191D">
        <w:t>objectives</w:t>
      </w:r>
      <w:r w:rsidRPr="00467F3C">
        <w:t>:</w:t>
      </w:r>
    </w:p>
    <w:p w14:paraId="146B11BB" w14:textId="4C2D0EAE" w:rsidR="00F463CD" w:rsidRPr="00532EC5" w:rsidRDefault="00B62477" w:rsidP="006C12EA">
      <w:pPr>
        <w:pStyle w:val="OBBulletList"/>
        <w:numPr>
          <w:ilvl w:val="0"/>
          <w:numId w:val="18"/>
        </w:numPr>
      </w:pPr>
      <w:r w:rsidRPr="00532EC5">
        <w:rPr>
          <w:b/>
          <w:bCs/>
        </w:rPr>
        <w:t>Manage ASB Possession</w:t>
      </w:r>
      <w:r w:rsidR="000B2C84" w:rsidRPr="00532EC5">
        <w:rPr>
          <w:b/>
          <w:bCs/>
        </w:rPr>
        <w:t xml:space="preserve"> </w:t>
      </w:r>
      <w:r w:rsidR="00B84166" w:rsidRPr="00532EC5">
        <w:t>t</w:t>
      </w:r>
      <w:r w:rsidR="00245A18" w:rsidRPr="00532EC5">
        <w:t xml:space="preserve">hrough </w:t>
      </w:r>
      <w:r w:rsidR="008A6DF3" w:rsidRPr="00532EC5">
        <w:t xml:space="preserve">customised </w:t>
      </w:r>
      <w:r w:rsidR="00B84166" w:rsidRPr="00532EC5">
        <w:t xml:space="preserve">Salesforce </w:t>
      </w:r>
      <w:r w:rsidR="00245A18" w:rsidRPr="00532EC5">
        <w:t xml:space="preserve">cases that </w:t>
      </w:r>
      <w:r w:rsidR="00987263" w:rsidRPr="00532EC5">
        <w:t xml:space="preserve">guide </w:t>
      </w:r>
      <w:r w:rsidR="0028454E" w:rsidRPr="00532EC5">
        <w:t xml:space="preserve">users to capture the </w:t>
      </w:r>
      <w:r w:rsidR="00277288" w:rsidRPr="00532EC5">
        <w:t xml:space="preserve">required information </w:t>
      </w:r>
      <w:ins w:id="329" w:author="Nikki Papenfus" w:date="2025-10-06T14:33:00Z" w16du:dateUtc="2025-10-06T12:33:00Z">
        <w:r w:rsidR="00B42C3A" w:rsidRPr="00532EC5">
          <w:rPr>
            <w:rPrChange w:id="330" w:author="Nikki Papenfus" w:date="2025-10-07T10:13:00Z" w16du:dateUtc="2025-10-07T08:13:00Z">
              <w:rPr>
                <w:highlight w:val="green"/>
              </w:rPr>
            </w:rPrChange>
          </w:rPr>
          <w:t xml:space="preserve">&amp; complete the </w:t>
        </w:r>
      </w:ins>
      <w:ins w:id="331" w:author="Nikki Papenfus" w:date="2025-10-06T14:44:00Z" w16du:dateUtc="2025-10-06T12:44:00Z">
        <w:r w:rsidR="0020703D" w:rsidRPr="00532EC5">
          <w:rPr>
            <w:rPrChange w:id="332" w:author="Nikki Papenfus" w:date="2025-10-07T10:13:00Z" w16du:dateUtc="2025-10-07T08:13:00Z">
              <w:rPr>
                <w:highlight w:val="green"/>
              </w:rPr>
            </w:rPrChange>
          </w:rPr>
          <w:t>applicable</w:t>
        </w:r>
      </w:ins>
      <w:ins w:id="333" w:author="Nikki Papenfus" w:date="2025-10-06T14:33:00Z" w16du:dateUtc="2025-10-06T12:33:00Z">
        <w:r w:rsidR="00B42C3A" w:rsidRPr="00532EC5">
          <w:rPr>
            <w:rPrChange w:id="334" w:author="Nikki Papenfus" w:date="2025-10-07T10:13:00Z" w16du:dateUtc="2025-10-07T08:13:00Z">
              <w:rPr>
                <w:highlight w:val="green"/>
              </w:rPr>
            </w:rPrChange>
          </w:rPr>
          <w:t xml:space="preserve"> tasks </w:t>
        </w:r>
      </w:ins>
      <w:r w:rsidR="00277288" w:rsidRPr="00532EC5">
        <w:t>at each stage of the process</w:t>
      </w:r>
      <w:r w:rsidR="001123CE" w:rsidRPr="00532EC5">
        <w:t>.</w:t>
      </w:r>
      <w:r w:rsidR="005604CB" w:rsidRPr="00532EC5">
        <w:t xml:space="preserve"> </w:t>
      </w:r>
    </w:p>
    <w:p w14:paraId="1612DF44" w14:textId="0EAAAA40" w:rsidR="00992277" w:rsidRPr="00467F3C" w:rsidDel="00CB29CF" w:rsidRDefault="00992277" w:rsidP="00992277">
      <w:pPr>
        <w:pStyle w:val="OBBulletList"/>
        <w:numPr>
          <w:ilvl w:val="1"/>
          <w:numId w:val="18"/>
        </w:numPr>
        <w:rPr>
          <w:moveFrom w:id="335" w:author="Nikki Papenfus" w:date="2025-10-06T14:13:00Z" w16du:dateUtc="2025-10-06T12:13:00Z"/>
        </w:rPr>
      </w:pPr>
      <w:moveFromRangeStart w:id="336" w:author="Nikki Papenfus" w:date="2025-10-06T14:13:00Z" w:name="move210652454"/>
      <w:moveFrom w:id="337" w:author="Nikki Papenfus" w:date="2025-10-06T14:13:00Z" w16du:dateUtc="2025-10-06T12:13:00Z">
        <w:r w:rsidRPr="00467F3C" w:rsidDel="00CB29CF">
          <w:t>An online form</w:t>
        </w:r>
        <w:r w:rsidR="00EA06DD" w:rsidDel="00CB29CF">
          <w:t xml:space="preserve"> (</w:t>
        </w:r>
        <w:r w:rsidRPr="00467F3C" w:rsidDel="00CB29CF">
          <w:t>accessible for tenants from the MyGrainger app</w:t>
        </w:r>
        <w:r w:rsidR="00EA06DD" w:rsidDel="00CB29CF">
          <w:t>)</w:t>
        </w:r>
        <w:r w:rsidRPr="00467F3C" w:rsidDel="00CB29CF">
          <w:t xml:space="preserve"> enables reporters to submit reports and evidence online. </w:t>
        </w:r>
      </w:moveFrom>
    </w:p>
    <w:moveFromRangeEnd w:id="336"/>
    <w:p w14:paraId="013587ED" w14:textId="3341D1A3" w:rsidR="00AA063B" w:rsidRPr="00AA063B" w:rsidRDefault="003F4C11" w:rsidP="0021584C">
      <w:pPr>
        <w:pStyle w:val="OBBulletList"/>
        <w:numPr>
          <w:ilvl w:val="1"/>
          <w:numId w:val="18"/>
        </w:numPr>
        <w:rPr>
          <w:ins w:id="338" w:author="Nikki Papenfus" w:date="2025-10-06T16:18:00Z" w16du:dateUtc="2025-10-06T14:18:00Z"/>
          <w:rPrChange w:id="339" w:author="Nikki Papenfus" w:date="2025-10-06T16:18:00Z" w16du:dateUtc="2025-10-06T14:18:00Z">
            <w:rPr>
              <w:ins w:id="340" w:author="Nikki Papenfus" w:date="2025-10-06T16:18:00Z" w16du:dateUtc="2025-10-06T14:18:00Z"/>
              <w:highlight w:val="yellow"/>
            </w:rPr>
          </w:rPrChange>
        </w:rPr>
      </w:pPr>
      <w:r w:rsidRPr="00FE4E58">
        <w:rPr>
          <w:highlight w:val="yellow"/>
          <w:rPrChange w:id="341" w:author="Nikki Papenfus" w:date="2025-10-06T14:37:00Z" w16du:dateUtc="2025-10-06T12:37:00Z">
            <w:rPr/>
          </w:rPrChange>
        </w:rPr>
        <w:t xml:space="preserve">Users would be alerted to </w:t>
      </w:r>
      <w:r w:rsidR="0021584C" w:rsidRPr="00FE4E58">
        <w:rPr>
          <w:highlight w:val="yellow"/>
          <w:rPrChange w:id="342" w:author="Nikki Papenfus" w:date="2025-10-06T14:37:00Z" w16du:dateUtc="2025-10-06T12:37:00Z">
            <w:rPr/>
          </w:rPrChange>
        </w:rPr>
        <w:t>potential duplicate</w:t>
      </w:r>
      <w:r w:rsidRPr="00FE4E58">
        <w:rPr>
          <w:highlight w:val="yellow"/>
          <w:rPrChange w:id="343" w:author="Nikki Papenfus" w:date="2025-10-06T14:37:00Z" w16du:dateUtc="2025-10-06T12:37:00Z">
            <w:rPr/>
          </w:rPrChange>
        </w:rPr>
        <w:t xml:space="preserve"> cases</w:t>
      </w:r>
      <w:ins w:id="344" w:author="Nikki Papenfus" w:date="2025-10-06T16:18:00Z" w16du:dateUtc="2025-10-06T14:18:00Z">
        <w:r w:rsidR="0090532D">
          <w:rPr>
            <w:highlight w:val="yellow"/>
          </w:rPr>
          <w:t>.</w:t>
        </w:r>
      </w:ins>
      <w:r w:rsidRPr="00FE4E58">
        <w:rPr>
          <w:highlight w:val="yellow"/>
          <w:rPrChange w:id="345" w:author="Nikki Papenfus" w:date="2025-10-06T14:37:00Z" w16du:dateUtc="2025-10-06T12:37:00Z">
            <w:rPr/>
          </w:rPrChange>
        </w:rPr>
        <w:t xml:space="preserve"> </w:t>
      </w:r>
      <w:del w:id="346" w:author="Nikki Papenfus" w:date="2025-10-06T16:18:00Z" w16du:dateUtc="2025-10-06T14:18:00Z">
        <w:r w:rsidRPr="00FE4E58" w:rsidDel="00AA063B">
          <w:rPr>
            <w:highlight w:val="yellow"/>
            <w:rPrChange w:id="347" w:author="Nikki Papenfus" w:date="2025-10-06T14:37:00Z" w16du:dateUtc="2025-10-06T12:37:00Z">
              <w:rPr/>
            </w:rPrChange>
          </w:rPr>
          <w:delText xml:space="preserve">and </w:delText>
        </w:r>
      </w:del>
    </w:p>
    <w:p w14:paraId="607C22A0" w14:textId="07084AC1" w:rsidR="009A460C" w:rsidRPr="00236F86" w:rsidDel="003E72DC" w:rsidRDefault="003F4C11" w:rsidP="0021584C">
      <w:pPr>
        <w:pStyle w:val="OBBulletList"/>
        <w:numPr>
          <w:ilvl w:val="1"/>
          <w:numId w:val="18"/>
        </w:numPr>
        <w:rPr>
          <w:del w:id="348" w:author="Nikki Papenfus" w:date="2025-10-07T11:32:00Z" w16du:dateUtc="2025-10-07T09:32:00Z"/>
        </w:rPr>
      </w:pPr>
      <w:del w:id="349" w:author="Nikki Papenfus" w:date="2025-10-06T16:18:00Z" w16du:dateUtc="2025-10-06T14:18:00Z">
        <w:r w:rsidRPr="00FE4E58" w:rsidDel="00AA063B">
          <w:rPr>
            <w:highlight w:val="yellow"/>
            <w:rPrChange w:id="350" w:author="Nikki Papenfus" w:date="2025-10-06T14:37:00Z" w16du:dateUtc="2025-10-06T12:37:00Z">
              <w:rPr/>
            </w:rPrChange>
          </w:rPr>
          <w:delText xml:space="preserve">could link </w:delText>
        </w:r>
        <w:r w:rsidR="0021584C" w:rsidRPr="00FE4E58" w:rsidDel="00AA063B">
          <w:rPr>
            <w:highlight w:val="yellow"/>
            <w:rPrChange w:id="351" w:author="Nikki Papenfus" w:date="2025-10-06T14:37:00Z" w16du:dateUtc="2025-10-06T12:37:00Z">
              <w:rPr/>
            </w:rPrChange>
          </w:rPr>
          <w:delText>m</w:delText>
        </w:r>
      </w:del>
      <w:del w:id="352" w:author="Nikki Papenfus" w:date="2025-10-07T11:32:00Z" w16du:dateUtc="2025-10-07T09:32:00Z">
        <w:r w:rsidR="0021584C" w:rsidRPr="00FE4E58" w:rsidDel="003E72DC">
          <w:rPr>
            <w:highlight w:val="yellow"/>
            <w:rPrChange w:id="353" w:author="Nikki Papenfus" w:date="2025-10-06T14:37:00Z" w16du:dateUtc="2025-10-06T12:37:00Z">
              <w:rPr/>
            </w:rPrChange>
          </w:rPr>
          <w:delText>ultiple report</w:delText>
        </w:r>
      </w:del>
      <w:del w:id="354" w:author="Nikki Papenfus" w:date="2025-10-06T14:40:00Z" w16du:dateUtc="2025-10-06T12:40:00Z">
        <w:r w:rsidR="0021584C" w:rsidRPr="00FE4E58" w:rsidDel="00917B8D">
          <w:rPr>
            <w:highlight w:val="yellow"/>
            <w:rPrChange w:id="355" w:author="Nikki Papenfus" w:date="2025-10-06T14:37:00Z" w16du:dateUtc="2025-10-06T12:37:00Z">
              <w:rPr/>
            </w:rPrChange>
          </w:rPr>
          <w:delText>er</w:delText>
        </w:r>
      </w:del>
      <w:del w:id="356" w:author="Nikki Papenfus" w:date="2025-10-06T14:37:00Z" w16du:dateUtc="2025-10-06T12:37:00Z">
        <w:r w:rsidR="0021584C" w:rsidRPr="00FE4E58" w:rsidDel="00F84A54">
          <w:rPr>
            <w:highlight w:val="yellow"/>
            <w:rPrChange w:id="357" w:author="Nikki Papenfus" w:date="2025-10-06T14:37:00Z" w16du:dateUtc="2025-10-06T12:37:00Z">
              <w:rPr/>
            </w:rPrChange>
          </w:rPr>
          <w:delText>s</w:delText>
        </w:r>
      </w:del>
      <w:del w:id="358" w:author="Nikki Papenfus" w:date="2025-10-07T11:32:00Z" w16du:dateUtc="2025-10-07T09:32:00Z">
        <w:r w:rsidR="0021584C" w:rsidRPr="002A3047" w:rsidDel="003E72DC">
          <w:delText xml:space="preserve"> </w:delText>
        </w:r>
        <w:r w:rsidR="0021584C" w:rsidRPr="00FE4E58" w:rsidDel="003E72DC">
          <w:rPr>
            <w:highlight w:val="yellow"/>
            <w:rPrChange w:id="359" w:author="Nikki Papenfus" w:date="2025-10-06T14:37:00Z" w16du:dateUtc="2025-10-06T12:37:00Z">
              <w:rPr/>
            </w:rPrChange>
          </w:rPr>
          <w:delText xml:space="preserve">and </w:delText>
        </w:r>
        <w:r w:rsidRPr="00FE4E58" w:rsidDel="003E72DC">
          <w:rPr>
            <w:highlight w:val="yellow"/>
            <w:rPrChange w:id="360" w:author="Nikki Papenfus" w:date="2025-10-06T14:37:00Z" w16du:dateUtc="2025-10-06T12:37:00Z">
              <w:rPr/>
            </w:rPrChange>
          </w:rPr>
          <w:delText xml:space="preserve">multiple </w:delText>
        </w:r>
        <w:r w:rsidR="0021584C" w:rsidRPr="00FE4E58" w:rsidDel="003E72DC">
          <w:rPr>
            <w:highlight w:val="yellow"/>
            <w:rPrChange w:id="361" w:author="Nikki Papenfus" w:date="2025-10-06T14:37:00Z" w16du:dateUtc="2025-10-06T12:37:00Z">
              <w:rPr/>
            </w:rPrChange>
          </w:rPr>
          <w:delText>perpetrators to a single case.</w:delText>
        </w:r>
      </w:del>
    </w:p>
    <w:p w14:paraId="7165DD14" w14:textId="1CD17D96" w:rsidR="00951EF2" w:rsidRPr="00467F3C" w:rsidDel="003543D2" w:rsidRDefault="003F4C11" w:rsidP="0021584C">
      <w:pPr>
        <w:pStyle w:val="OBBulletList"/>
        <w:numPr>
          <w:ilvl w:val="1"/>
          <w:numId w:val="18"/>
        </w:numPr>
        <w:rPr>
          <w:moveFrom w:id="362" w:author="Nikki Papenfus" w:date="2025-10-06T14:09:00Z" w16du:dateUtc="2025-10-06T12:09:00Z"/>
        </w:rPr>
      </w:pPr>
      <w:moveFromRangeStart w:id="363" w:author="Nikki Papenfus" w:date="2025-10-06T14:09:00Z" w:name="move210652169"/>
      <w:moveFrom w:id="364" w:author="Nikki Papenfus" w:date="2025-10-06T14:09:00Z" w16du:dateUtc="2025-10-06T12:09:00Z">
        <w:r w:rsidDel="003543D2">
          <w:t>A</w:t>
        </w:r>
        <w:r w:rsidR="00951EF2" w:rsidRPr="00467F3C" w:rsidDel="003543D2">
          <w:t xml:space="preserve">utomated notifications </w:t>
        </w:r>
        <w:r w:rsidDel="003543D2">
          <w:t xml:space="preserve">would be sent </w:t>
        </w:r>
        <w:r w:rsidR="00951EF2" w:rsidRPr="00467F3C" w:rsidDel="003543D2">
          <w:t>to reporters and internal stakeholders</w:t>
        </w:r>
        <w:r w:rsidDel="003543D2">
          <w:t>. W</w:t>
        </w:r>
        <w:r w:rsidRPr="00467F3C" w:rsidDel="003543D2">
          <w:t>arning letters and Section 8 Notice</w:t>
        </w:r>
        <w:r w:rsidDel="003543D2">
          <w:t xml:space="preserve">s would be </w:t>
        </w:r>
        <w:r w:rsidR="00951EF2" w:rsidRPr="00467F3C" w:rsidDel="003543D2">
          <w:t>generate</w:t>
        </w:r>
        <w:r w:rsidDel="003543D2">
          <w:t>d</w:t>
        </w:r>
        <w:r w:rsidR="00951EF2" w:rsidRPr="00467F3C" w:rsidDel="003543D2">
          <w:t xml:space="preserve"> &amp; sen</w:t>
        </w:r>
        <w:r w:rsidDel="003543D2">
          <w:t>t</w:t>
        </w:r>
        <w:r w:rsidR="00951EF2" w:rsidRPr="00467F3C" w:rsidDel="003543D2">
          <w:t xml:space="preserve"> to tenants. </w:t>
        </w:r>
      </w:moveFrom>
    </w:p>
    <w:moveFromRangeEnd w:id="363"/>
    <w:p w14:paraId="71265DEE" w14:textId="3A992230" w:rsidR="00EF2AB9" w:rsidRPr="00532EC5" w:rsidRDefault="003F4C11" w:rsidP="009D02EC">
      <w:pPr>
        <w:pStyle w:val="OBBulletList"/>
        <w:numPr>
          <w:ilvl w:val="1"/>
          <w:numId w:val="18"/>
        </w:numPr>
      </w:pPr>
      <w:r w:rsidRPr="00532EC5">
        <w:t xml:space="preserve">A </w:t>
      </w:r>
      <w:r w:rsidR="001F6F5C" w:rsidRPr="00532EC5">
        <w:t xml:space="preserve">full history of evidence </w:t>
      </w:r>
      <w:ins w:id="365" w:author="Nikki Papenfus" w:date="2025-09-30T12:47:00Z" w16du:dateUtc="2025-09-30T10:47:00Z">
        <w:r w:rsidR="0091559E" w:rsidRPr="00532EC5">
          <w:t>(such as photos and videos)</w:t>
        </w:r>
      </w:ins>
      <w:ins w:id="366" w:author="Nikki Papenfus" w:date="2025-10-06T14:45:00Z" w16du:dateUtc="2025-10-06T12:45:00Z">
        <w:r w:rsidR="00595F1D" w:rsidRPr="00532EC5">
          <w:rPr>
            <w:rPrChange w:id="367" w:author="Nikki Papenfus" w:date="2025-10-07T10:13:00Z" w16du:dateUtc="2025-10-07T08:13:00Z">
              <w:rPr>
                <w:highlight w:val="green"/>
              </w:rPr>
            </w:rPrChange>
          </w:rPr>
          <w:t>, comments</w:t>
        </w:r>
        <w:r w:rsidR="00B43755" w:rsidRPr="00532EC5">
          <w:rPr>
            <w:rPrChange w:id="368" w:author="Nikki Papenfus" w:date="2025-10-07T10:13:00Z" w16du:dateUtc="2025-10-07T08:13:00Z">
              <w:rPr>
                <w:highlight w:val="green"/>
              </w:rPr>
            </w:rPrChange>
          </w:rPr>
          <w:t xml:space="preserve"> </w:t>
        </w:r>
      </w:ins>
      <w:r w:rsidR="001F6F5C" w:rsidRPr="00532EC5">
        <w:t>and communications</w:t>
      </w:r>
      <w:r w:rsidR="009D3B33" w:rsidRPr="00532EC5">
        <w:t xml:space="preserve"> </w:t>
      </w:r>
      <w:r w:rsidRPr="00532EC5">
        <w:t xml:space="preserve">would be saved </w:t>
      </w:r>
      <w:r w:rsidR="009D3B33" w:rsidRPr="00532EC5">
        <w:t>against the case</w:t>
      </w:r>
      <w:r w:rsidR="009D02EC" w:rsidRPr="00532EC5">
        <w:t xml:space="preserve"> which </w:t>
      </w:r>
      <w:del w:id="369" w:author="Nikki Papenfus" w:date="2025-10-07T11:36:00Z" w16du:dateUtc="2025-10-07T09:36:00Z">
        <w:r w:rsidR="009D02EC" w:rsidRPr="00532EC5" w:rsidDel="009615A9">
          <w:delText xml:space="preserve">is </w:delText>
        </w:r>
      </w:del>
      <w:ins w:id="370" w:author="Nikki Papenfus" w:date="2025-10-07T11:36:00Z" w16du:dateUtc="2025-10-07T09:36:00Z">
        <w:r w:rsidR="009615A9">
          <w:t>would be</w:t>
        </w:r>
        <w:r w:rsidR="009615A9" w:rsidRPr="00532EC5">
          <w:t xml:space="preserve"> </w:t>
        </w:r>
      </w:ins>
      <w:r w:rsidR="009D02EC" w:rsidRPr="00532EC5">
        <w:t xml:space="preserve">visible and </w:t>
      </w:r>
      <w:r w:rsidR="009D3B33" w:rsidRPr="00532EC5">
        <w:t xml:space="preserve">accessible from the </w:t>
      </w:r>
      <w:r w:rsidR="009D02EC" w:rsidRPr="00532EC5">
        <w:t xml:space="preserve">linked </w:t>
      </w:r>
      <w:r w:rsidR="00EF2AB9" w:rsidRPr="00532EC5">
        <w:t>tenancy</w:t>
      </w:r>
      <w:del w:id="371" w:author="Nikki Papenfus" w:date="2025-10-07T11:35:00Z" w16du:dateUtc="2025-10-07T09:35:00Z">
        <w:r w:rsidR="00EF2AB9" w:rsidRPr="00532EC5" w:rsidDel="00380386">
          <w:delText>,</w:delText>
        </w:r>
      </w:del>
      <w:r w:rsidR="00EF2AB9" w:rsidRPr="00532EC5">
        <w:t xml:space="preserve"> </w:t>
      </w:r>
      <w:del w:id="372" w:author="Nikki Papenfus" w:date="2025-10-06T14:27:00Z" w16du:dateUtc="2025-10-06T12:27:00Z">
        <w:r w:rsidR="009D02EC" w:rsidRPr="00FF5D2F" w:rsidDel="00E5540E">
          <w:rPr>
            <w:highlight w:val="yellow"/>
            <w:rPrChange w:id="373" w:author="Nikki Papenfus" w:date="2025-10-07T10:29:00Z" w16du:dateUtc="2025-10-07T08:29:00Z">
              <w:rPr/>
            </w:rPrChange>
          </w:rPr>
          <w:delText>unit,</w:delText>
        </w:r>
      </w:del>
      <w:del w:id="374" w:author="Nikki Papenfus" w:date="2025-10-07T10:13:00Z" w16du:dateUtc="2025-10-07T08:13:00Z">
        <w:r w:rsidR="009D02EC" w:rsidRPr="00FF5D2F" w:rsidDel="0005199B">
          <w:rPr>
            <w:highlight w:val="yellow"/>
            <w:rPrChange w:id="375" w:author="Nikki Papenfus" w:date="2025-10-07T10:29:00Z" w16du:dateUtc="2025-10-07T08:29:00Z">
              <w:rPr/>
            </w:rPrChange>
          </w:rPr>
          <w:delText xml:space="preserve"> </w:delText>
        </w:r>
      </w:del>
      <w:del w:id="376" w:author="Nikki Papenfus" w:date="2025-10-07T11:35:00Z" w16du:dateUtc="2025-10-07T09:35:00Z">
        <w:r w:rsidR="009D02EC" w:rsidRPr="00FF5D2F" w:rsidDel="00380386">
          <w:rPr>
            <w:highlight w:val="yellow"/>
            <w:rPrChange w:id="377" w:author="Nikki Papenfus" w:date="2025-10-07T10:29:00Z" w16du:dateUtc="2025-10-07T08:29:00Z">
              <w:rPr/>
            </w:rPrChange>
          </w:rPr>
          <w:delText>perpetrator</w:delText>
        </w:r>
        <w:r w:rsidR="009D3B33" w:rsidRPr="00FF5D2F" w:rsidDel="00380386">
          <w:rPr>
            <w:highlight w:val="yellow"/>
            <w:rPrChange w:id="378" w:author="Nikki Papenfus" w:date="2025-10-07T10:29:00Z" w16du:dateUtc="2025-10-07T08:29:00Z">
              <w:rPr/>
            </w:rPrChange>
          </w:rPr>
          <w:delText>(</w:delText>
        </w:r>
        <w:r w:rsidR="00EF2AB9" w:rsidRPr="00FF5D2F" w:rsidDel="00380386">
          <w:rPr>
            <w:highlight w:val="yellow"/>
            <w:rPrChange w:id="379" w:author="Nikki Papenfus" w:date="2025-10-07T10:29:00Z" w16du:dateUtc="2025-10-07T08:29:00Z">
              <w:rPr/>
            </w:rPrChange>
          </w:rPr>
          <w:delText>s</w:delText>
        </w:r>
        <w:r w:rsidR="009D3B33" w:rsidRPr="00FF5D2F" w:rsidDel="00380386">
          <w:rPr>
            <w:highlight w:val="yellow"/>
            <w:rPrChange w:id="380" w:author="Nikki Papenfus" w:date="2025-10-07T10:29:00Z" w16du:dateUtc="2025-10-07T08:29:00Z">
              <w:rPr/>
            </w:rPrChange>
          </w:rPr>
          <w:delText>)</w:delText>
        </w:r>
        <w:r w:rsidR="00EF2AB9" w:rsidRPr="00FF5D2F" w:rsidDel="00380386">
          <w:rPr>
            <w:highlight w:val="yellow"/>
            <w:rPrChange w:id="381" w:author="Nikki Papenfus" w:date="2025-10-07T10:29:00Z" w16du:dateUtc="2025-10-07T08:29:00Z">
              <w:rPr/>
            </w:rPrChange>
          </w:rPr>
          <w:delText xml:space="preserve"> </w:delText>
        </w:r>
      </w:del>
      <w:r w:rsidR="00EF2AB9" w:rsidRPr="00FF5D2F">
        <w:rPr>
          <w:highlight w:val="yellow"/>
          <w:rPrChange w:id="382" w:author="Nikki Papenfus" w:date="2025-10-07T10:29:00Z" w16du:dateUtc="2025-10-07T08:29:00Z">
            <w:rPr/>
          </w:rPrChange>
        </w:rPr>
        <w:t>and reporter</w:t>
      </w:r>
      <w:del w:id="383" w:author="Nikki Papenfus" w:date="2025-10-07T11:35:00Z" w16du:dateUtc="2025-10-07T09:35:00Z">
        <w:r w:rsidR="009D3B33" w:rsidRPr="00FF5D2F" w:rsidDel="00380386">
          <w:rPr>
            <w:highlight w:val="yellow"/>
            <w:rPrChange w:id="384" w:author="Nikki Papenfus" w:date="2025-10-07T10:29:00Z" w16du:dateUtc="2025-10-07T08:29:00Z">
              <w:rPr/>
            </w:rPrChange>
          </w:rPr>
          <w:delText>(s</w:delText>
        </w:r>
        <w:r w:rsidR="009D3B33" w:rsidRPr="00532EC5" w:rsidDel="00380386">
          <w:delText>)</w:delText>
        </w:r>
      </w:del>
      <w:r w:rsidR="00EF2AB9" w:rsidRPr="00532EC5">
        <w:t xml:space="preserve">. </w:t>
      </w:r>
    </w:p>
    <w:p w14:paraId="1A21E983" w14:textId="2C801ABA" w:rsidR="00E844AD" w:rsidRPr="0005199B" w:rsidRDefault="008B2430" w:rsidP="00E844AD">
      <w:pPr>
        <w:pStyle w:val="OBBulletList"/>
        <w:numPr>
          <w:ilvl w:val="1"/>
          <w:numId w:val="18"/>
        </w:numPr>
        <w:rPr>
          <w:ins w:id="385" w:author="Nikki Papenfus" w:date="2025-10-06T14:40:00Z" w16du:dateUtc="2025-10-06T12:40:00Z"/>
          <w:rPrChange w:id="386" w:author="Nikki Papenfus" w:date="2025-10-07T10:14:00Z" w16du:dateUtc="2025-10-07T08:14:00Z">
            <w:rPr>
              <w:ins w:id="387" w:author="Nikki Papenfus" w:date="2025-10-06T14:40:00Z" w16du:dateUtc="2025-10-06T12:40:00Z"/>
              <w:highlight w:val="green"/>
            </w:rPr>
          </w:rPrChange>
        </w:rPr>
      </w:pPr>
      <w:ins w:id="388" w:author="Nikki Papenfus" w:date="2025-10-06T14:47:00Z" w16du:dateUtc="2025-10-06T12:47:00Z">
        <w:r w:rsidRPr="0005199B">
          <w:rPr>
            <w:rPrChange w:id="389" w:author="Nikki Papenfus" w:date="2025-10-07T10:14:00Z" w16du:dateUtc="2025-10-07T08:14:00Z">
              <w:rPr>
                <w:highlight w:val="green"/>
              </w:rPr>
            </w:rPrChange>
          </w:rPr>
          <w:t>User</w:t>
        </w:r>
      </w:ins>
      <w:ins w:id="390" w:author="Nikki Papenfus" w:date="2025-10-06T14:40:00Z" w16du:dateUtc="2025-10-06T12:40:00Z">
        <w:r w:rsidR="00E844AD" w:rsidRPr="0005199B">
          <w:rPr>
            <w:rPrChange w:id="391" w:author="Nikki Papenfus" w:date="2025-10-07T10:14:00Z" w16du:dateUtc="2025-10-07T08:14:00Z">
              <w:rPr>
                <w:highlight w:val="green"/>
              </w:rPr>
            </w:rPrChange>
          </w:rPr>
          <w:t xml:space="preserve"> access to sensitive case information</w:t>
        </w:r>
      </w:ins>
      <w:ins w:id="392" w:author="Nikki Papenfus" w:date="2025-10-06T14:47:00Z" w16du:dateUtc="2025-10-06T12:47:00Z">
        <w:r w:rsidRPr="0005199B">
          <w:rPr>
            <w:rPrChange w:id="393" w:author="Nikki Papenfus" w:date="2025-10-07T10:14:00Z" w16du:dateUtc="2025-10-07T08:14:00Z">
              <w:rPr>
                <w:highlight w:val="green"/>
              </w:rPr>
            </w:rPrChange>
          </w:rPr>
          <w:t xml:space="preserve"> would be restricted</w:t>
        </w:r>
      </w:ins>
      <w:ins w:id="394" w:author="Nikki Papenfus" w:date="2025-10-06T14:40:00Z" w16du:dateUtc="2025-10-06T12:40:00Z">
        <w:r w:rsidR="00E844AD" w:rsidRPr="0005199B">
          <w:rPr>
            <w:rPrChange w:id="395" w:author="Nikki Papenfus" w:date="2025-10-07T10:14:00Z" w16du:dateUtc="2025-10-07T08:14:00Z">
              <w:rPr>
                <w:highlight w:val="green"/>
              </w:rPr>
            </w:rPrChange>
          </w:rPr>
          <w:t>.</w:t>
        </w:r>
      </w:ins>
    </w:p>
    <w:p w14:paraId="5AEF2F2D" w14:textId="77777777" w:rsidR="00236F86" w:rsidRPr="00493BF1" w:rsidRDefault="00257E33" w:rsidP="0075411A">
      <w:pPr>
        <w:pStyle w:val="OBBulletList"/>
        <w:rPr>
          <w:ins w:id="396" w:author="Nikki Papenfus" w:date="2025-10-06T15:27:00Z" w16du:dateUtc="2025-10-06T13:27:00Z"/>
        </w:rPr>
      </w:pPr>
      <w:r w:rsidRPr="00493BF1">
        <w:rPr>
          <w:b/>
          <w:bCs/>
        </w:rPr>
        <w:t>Manage Formal Rent Challenges</w:t>
      </w:r>
      <w:r w:rsidR="008A6DF3" w:rsidRPr="00493BF1">
        <w:rPr>
          <w:b/>
          <w:bCs/>
        </w:rPr>
        <w:t xml:space="preserve"> </w:t>
      </w:r>
      <w:r w:rsidR="00F602D2" w:rsidRPr="00493BF1">
        <w:t>through</w:t>
      </w:r>
      <w:r w:rsidR="008A6DF3" w:rsidRPr="00493BF1">
        <w:t xml:space="preserve"> cases</w:t>
      </w:r>
      <w:r w:rsidR="0007366A" w:rsidRPr="00493BF1">
        <w:t xml:space="preserve"> </w:t>
      </w:r>
      <w:r w:rsidR="006A1755" w:rsidRPr="00493BF1">
        <w:t xml:space="preserve">that </w:t>
      </w:r>
      <w:r w:rsidR="00222808" w:rsidRPr="00493BF1">
        <w:t xml:space="preserve">prompt users to capture </w:t>
      </w:r>
      <w:r w:rsidR="007572B1" w:rsidRPr="00493BF1">
        <w:t xml:space="preserve">the requisite information to respond to the challenge and </w:t>
      </w:r>
      <w:r w:rsidR="001840FC" w:rsidRPr="00493BF1">
        <w:t xml:space="preserve">to </w:t>
      </w:r>
      <w:r w:rsidR="001444C6" w:rsidRPr="00493BF1">
        <w:t>track delays</w:t>
      </w:r>
      <w:del w:id="397" w:author="Nikki Papenfus" w:date="2025-10-06T15:27:00Z" w16du:dateUtc="2025-10-06T13:27:00Z">
        <w:r w:rsidR="001908E9" w:rsidRPr="00493BF1" w:rsidDel="00236F86">
          <w:delText>;</w:delText>
        </w:r>
      </w:del>
      <w:del w:id="398" w:author="Nikki Papenfus" w:date="2025-10-06T15:23:00Z" w16du:dateUtc="2025-10-06T13:23:00Z">
        <w:r w:rsidR="001908E9" w:rsidRPr="00493BF1" w:rsidDel="0075411A">
          <w:delText xml:space="preserve"> </w:delText>
        </w:r>
        <w:r w:rsidR="006A1755" w:rsidRPr="00493BF1" w:rsidDel="0075411A">
          <w:delText>notif</w:delText>
        </w:r>
        <w:r w:rsidR="001B2035" w:rsidRPr="00493BF1" w:rsidDel="0075411A">
          <w:delText xml:space="preserve">y </w:delText>
        </w:r>
        <w:r w:rsidR="003A25F6" w:rsidRPr="00493BF1" w:rsidDel="0075411A">
          <w:delText xml:space="preserve">internal </w:delText>
        </w:r>
        <w:r w:rsidR="006B4FB8" w:rsidRPr="00493BF1" w:rsidDel="0075411A">
          <w:delText xml:space="preserve">stakeholders </w:delText>
        </w:r>
        <w:r w:rsidR="008129D1" w:rsidRPr="00493BF1" w:rsidDel="0075411A">
          <w:delText xml:space="preserve">at key </w:delText>
        </w:r>
        <w:r w:rsidR="001B2035" w:rsidRPr="00493BF1" w:rsidDel="0075411A">
          <w:delText>stages</w:delText>
        </w:r>
        <w:r w:rsidR="008129D1" w:rsidRPr="00493BF1" w:rsidDel="0075411A">
          <w:delText xml:space="preserve"> in the process</w:delText>
        </w:r>
      </w:del>
      <w:r w:rsidR="006A1755" w:rsidRPr="00493BF1">
        <w:t>.</w:t>
      </w:r>
    </w:p>
    <w:p w14:paraId="154D5FEA" w14:textId="3908658F" w:rsidR="00535E57" w:rsidRPr="00C04032" w:rsidRDefault="00362E4B">
      <w:pPr>
        <w:pStyle w:val="OBBulletList"/>
        <w:numPr>
          <w:ilvl w:val="1"/>
          <w:numId w:val="14"/>
        </w:numPr>
        <w:rPr>
          <w:highlight w:val="yellow"/>
          <w:rPrChange w:id="399" w:author="Nikki Papenfus" w:date="2025-10-07T11:37:00Z" w16du:dateUtc="2025-10-07T09:37:00Z">
            <w:rPr/>
          </w:rPrChange>
        </w:rPr>
        <w:pPrChange w:id="400" w:author="Nikki Papenfus" w:date="2025-10-06T15:27:00Z" w16du:dateUtc="2025-10-06T13:27:00Z">
          <w:pPr>
            <w:pStyle w:val="OBBulletList"/>
          </w:pPr>
        </w:pPrChange>
      </w:pPr>
      <w:ins w:id="401" w:author="Nikki Papenfus" w:date="2025-10-06T15:36:00Z" w16du:dateUtc="2025-10-06T13:36:00Z">
        <w:r w:rsidRPr="00C04032">
          <w:rPr>
            <w:highlight w:val="yellow"/>
            <w:rPrChange w:id="402" w:author="Nikki Papenfus" w:date="2025-10-07T11:37:00Z" w16du:dateUtc="2025-10-07T09:37:00Z">
              <w:rPr>
                <w:highlight w:val="green"/>
              </w:rPr>
            </w:rPrChange>
          </w:rPr>
          <w:t xml:space="preserve">Link a </w:t>
        </w:r>
      </w:ins>
      <w:ins w:id="403" w:author="Nikki Papenfus" w:date="2025-10-06T15:27:00Z" w16du:dateUtc="2025-10-06T13:27:00Z">
        <w:r w:rsidR="009E0861" w:rsidRPr="00C04032">
          <w:rPr>
            <w:highlight w:val="yellow"/>
            <w:rPrChange w:id="404" w:author="Nikki Papenfus" w:date="2025-10-07T11:37:00Z" w16du:dateUtc="2025-10-07T09:37:00Z">
              <w:rPr>
                <w:highlight w:val="green"/>
              </w:rPr>
            </w:rPrChange>
          </w:rPr>
          <w:t>formal rent challenge case</w:t>
        </w:r>
      </w:ins>
      <w:ins w:id="405" w:author="Nikki Papenfus" w:date="2025-10-06T15:36:00Z" w16du:dateUtc="2025-10-06T13:36:00Z">
        <w:r w:rsidRPr="00C04032">
          <w:rPr>
            <w:highlight w:val="yellow"/>
            <w:rPrChange w:id="406" w:author="Nikki Papenfus" w:date="2025-10-07T11:37:00Z" w16du:dateUtc="2025-10-07T09:37:00Z">
              <w:rPr>
                <w:highlight w:val="green"/>
              </w:rPr>
            </w:rPrChange>
          </w:rPr>
          <w:t xml:space="preserve"> to the related tenancy review</w:t>
        </w:r>
      </w:ins>
      <w:ins w:id="407" w:author="Nikki Papenfus" w:date="2025-10-06T15:37:00Z" w16du:dateUtc="2025-10-06T13:37:00Z">
        <w:r w:rsidRPr="00C04032">
          <w:rPr>
            <w:highlight w:val="yellow"/>
            <w:rPrChange w:id="408" w:author="Nikki Papenfus" w:date="2025-10-07T11:37:00Z" w16du:dateUtc="2025-10-07T09:37:00Z">
              <w:rPr>
                <w:highlight w:val="green"/>
              </w:rPr>
            </w:rPrChange>
          </w:rPr>
          <w:t xml:space="preserve"> opportunity, </w:t>
        </w:r>
        <w:proofErr w:type="gramStart"/>
        <w:r w:rsidRPr="00C04032">
          <w:rPr>
            <w:highlight w:val="yellow"/>
            <w:rPrChange w:id="409" w:author="Nikki Papenfus" w:date="2025-10-07T11:37:00Z" w16du:dateUtc="2025-10-07T09:37:00Z">
              <w:rPr>
                <w:highlight w:val="green"/>
              </w:rPr>
            </w:rPrChange>
          </w:rPr>
          <w:t xml:space="preserve">ensuring </w:t>
        </w:r>
      </w:ins>
      <w:ins w:id="410" w:author="Nikki Papenfus" w:date="2025-10-06T15:36:00Z" w16du:dateUtc="2025-10-06T13:36:00Z">
        <w:r w:rsidRPr="00C04032">
          <w:rPr>
            <w:highlight w:val="yellow"/>
            <w:rPrChange w:id="411" w:author="Nikki Papenfus" w:date="2025-10-07T11:37:00Z" w16du:dateUtc="2025-10-07T09:37:00Z">
              <w:rPr>
                <w:highlight w:val="green"/>
              </w:rPr>
            </w:rPrChange>
          </w:rPr>
          <w:t xml:space="preserve"> </w:t>
        </w:r>
      </w:ins>
      <w:ins w:id="412" w:author="Nikki Papenfus" w:date="2025-10-06T15:37:00Z" w16du:dateUtc="2025-10-06T13:37:00Z">
        <w:r w:rsidR="00796098" w:rsidRPr="00C04032">
          <w:rPr>
            <w:highlight w:val="yellow"/>
            <w:rPrChange w:id="413" w:author="Nikki Papenfus" w:date="2025-10-07T11:37:00Z" w16du:dateUtc="2025-10-07T09:37:00Z">
              <w:rPr>
                <w:highlight w:val="green"/>
              </w:rPr>
            </w:rPrChange>
          </w:rPr>
          <w:t>the</w:t>
        </w:r>
        <w:proofErr w:type="gramEnd"/>
        <w:r w:rsidR="00796098" w:rsidRPr="00C04032">
          <w:rPr>
            <w:highlight w:val="yellow"/>
            <w:rPrChange w:id="414" w:author="Nikki Papenfus" w:date="2025-10-07T11:37:00Z" w16du:dateUtc="2025-10-07T09:37:00Z">
              <w:rPr>
                <w:highlight w:val="green"/>
              </w:rPr>
            </w:rPrChange>
          </w:rPr>
          <w:t xml:space="preserve"> tenancy review is not progressed or closed, while the </w:t>
        </w:r>
      </w:ins>
      <w:ins w:id="415" w:author="Nikki Papenfus" w:date="2025-10-06T15:38:00Z" w16du:dateUtc="2025-10-06T13:38:00Z">
        <w:r w:rsidR="004F48A0" w:rsidRPr="00C04032">
          <w:rPr>
            <w:highlight w:val="yellow"/>
            <w:rPrChange w:id="416" w:author="Nikki Papenfus" w:date="2025-10-07T11:37:00Z" w16du:dateUtc="2025-10-07T09:37:00Z">
              <w:rPr>
                <w:highlight w:val="green"/>
              </w:rPr>
            </w:rPrChange>
          </w:rPr>
          <w:t>rent challenge is in progress</w:t>
        </w:r>
      </w:ins>
      <w:ins w:id="417" w:author="Nikki Papenfus" w:date="2025-10-06T15:37:00Z" w16du:dateUtc="2025-10-06T13:37:00Z">
        <w:r w:rsidR="00796098" w:rsidRPr="00C04032">
          <w:rPr>
            <w:highlight w:val="yellow"/>
            <w:rPrChange w:id="418" w:author="Nikki Papenfus" w:date="2025-10-07T11:37:00Z" w16du:dateUtc="2025-10-07T09:37:00Z">
              <w:rPr>
                <w:highlight w:val="green"/>
              </w:rPr>
            </w:rPrChange>
          </w:rPr>
          <w:t xml:space="preserve">. </w:t>
        </w:r>
      </w:ins>
      <w:ins w:id="419" w:author="Nikki Papenfus" w:date="2025-10-06T15:23:00Z" w16du:dateUtc="2025-10-06T13:23:00Z">
        <w:r w:rsidR="00535E57" w:rsidRPr="00C04032">
          <w:rPr>
            <w:highlight w:val="yellow"/>
          </w:rPr>
          <w:t xml:space="preserve"> </w:t>
        </w:r>
      </w:ins>
    </w:p>
    <w:p w14:paraId="7DB33A50" w14:textId="32570F8A" w:rsidR="00E83741" w:rsidRPr="00B50625" w:rsidRDefault="000729F7" w:rsidP="00B91C61">
      <w:pPr>
        <w:pStyle w:val="OBBulletList"/>
      </w:pPr>
      <w:r w:rsidRPr="00B50625">
        <w:rPr>
          <w:b/>
          <w:bCs/>
        </w:rPr>
        <w:t>Manage Pet Applications</w:t>
      </w:r>
      <w:r w:rsidR="008A6DF3" w:rsidRPr="00B50625">
        <w:t xml:space="preserve"> </w:t>
      </w:r>
      <w:r w:rsidRPr="00B50625">
        <w:t>for new and existing tenants</w:t>
      </w:r>
      <w:r w:rsidR="005266C7" w:rsidRPr="00B50625">
        <w:t xml:space="preserve"> </w:t>
      </w:r>
      <w:ins w:id="420" w:author="Nikki Papenfus" w:date="2025-10-07T11:51:00Z" w16du:dateUtc="2025-10-07T09:51:00Z">
        <w:r w:rsidR="00C254B4" w:rsidRPr="00B50625">
          <w:t xml:space="preserve">to request one or more pets </w:t>
        </w:r>
      </w:ins>
      <w:ins w:id="421" w:author="Nikki Papenfus" w:date="2025-10-07T11:52:00Z" w16du:dateUtc="2025-10-07T09:52:00Z">
        <w:r w:rsidR="007A4366" w:rsidRPr="00B50625">
          <w:t xml:space="preserve">using </w:t>
        </w:r>
      </w:ins>
      <w:del w:id="422" w:author="Nikki Papenfus" w:date="2025-10-07T11:52:00Z" w16du:dateUtc="2025-10-07T09:52:00Z">
        <w:r w:rsidR="00222808" w:rsidRPr="00B50625" w:rsidDel="007A4366">
          <w:delText xml:space="preserve">through </w:delText>
        </w:r>
      </w:del>
      <w:r w:rsidR="00703BF8" w:rsidRPr="00B50625">
        <w:t>cases</w:t>
      </w:r>
      <w:ins w:id="423" w:author="Nikki Papenfus" w:date="2025-10-07T11:45:00Z" w16du:dateUtc="2025-10-07T09:45:00Z">
        <w:r w:rsidR="00791F93" w:rsidRPr="00B50625">
          <w:t xml:space="preserve"> that would be </w:t>
        </w:r>
      </w:ins>
      <w:ins w:id="424" w:author="Nikki Papenfus" w:date="2025-10-07T11:47:00Z" w16du:dateUtc="2025-10-07T09:47:00Z">
        <w:r w:rsidR="00D20CAC" w:rsidRPr="00B50625">
          <w:t xml:space="preserve">routed to the relevant team for </w:t>
        </w:r>
      </w:ins>
      <w:ins w:id="425" w:author="Nikki Papenfus" w:date="2025-10-07T11:45:00Z" w16du:dateUtc="2025-10-07T09:45:00Z">
        <w:r w:rsidR="00791F93" w:rsidRPr="00B50625">
          <w:t>approv</w:t>
        </w:r>
      </w:ins>
      <w:ins w:id="426" w:author="Nikki Papenfus" w:date="2025-10-07T11:47:00Z" w16du:dateUtc="2025-10-07T09:47:00Z">
        <w:r w:rsidR="00D20CAC" w:rsidRPr="00B50625">
          <w:t>al</w:t>
        </w:r>
      </w:ins>
      <w:r w:rsidR="00313FDA" w:rsidRPr="00B50625">
        <w:t>.</w:t>
      </w:r>
      <w:r w:rsidR="00CA7A27" w:rsidRPr="00B50625">
        <w:t xml:space="preserve"> </w:t>
      </w:r>
    </w:p>
    <w:p w14:paraId="652BE114" w14:textId="5F6696C7" w:rsidR="00E83741" w:rsidRPr="00B50625" w:rsidRDefault="00B56A56" w:rsidP="00E83741">
      <w:pPr>
        <w:pStyle w:val="OBBulletList"/>
        <w:numPr>
          <w:ilvl w:val="1"/>
          <w:numId w:val="14"/>
        </w:numPr>
      </w:pPr>
      <w:r w:rsidRPr="00B50625">
        <w:t>Tenants would complete an online pet application form, sent via email or accessed from the MyGrainger app.</w:t>
      </w:r>
      <w:r w:rsidR="00B91C61" w:rsidRPr="00B50625">
        <w:t xml:space="preserve"> </w:t>
      </w:r>
    </w:p>
    <w:p w14:paraId="5D73B942" w14:textId="25E7C9A3" w:rsidR="00AF6C7D" w:rsidRPr="00493BF1" w:rsidDel="000F71C3" w:rsidRDefault="00F77D4C" w:rsidP="00B64C2C">
      <w:pPr>
        <w:pStyle w:val="OBBulletList"/>
        <w:numPr>
          <w:ilvl w:val="1"/>
          <w:numId w:val="14"/>
        </w:numPr>
        <w:rPr>
          <w:del w:id="427" w:author="Nikki Papenfus" w:date="2025-10-07T11:46:00Z" w16du:dateUtc="2025-10-07T09:46:00Z"/>
        </w:rPr>
      </w:pPr>
      <w:del w:id="428" w:author="Nikki Papenfus" w:date="2025-10-06T17:22:00Z" w16du:dateUtc="2025-10-06T15:22:00Z">
        <w:r w:rsidRPr="00493BF1" w:rsidDel="00800108">
          <w:delText>P</w:delText>
        </w:r>
      </w:del>
      <w:del w:id="429" w:author="Nikki Papenfus" w:date="2025-10-07T11:46:00Z" w16du:dateUtc="2025-10-07T09:46:00Z">
        <w:r w:rsidRPr="00493BF1" w:rsidDel="000F71C3">
          <w:delText>et application</w:delText>
        </w:r>
      </w:del>
      <w:del w:id="430" w:author="Nikki Papenfus" w:date="2025-10-06T17:22:00Z" w16du:dateUtc="2025-10-06T15:22:00Z">
        <w:r w:rsidRPr="00493BF1" w:rsidDel="00800108">
          <w:delText xml:space="preserve">s </w:delText>
        </w:r>
      </w:del>
      <w:del w:id="431" w:author="Nikki Papenfus" w:date="2025-10-06T15:44:00Z" w16du:dateUtc="2025-10-06T13:44:00Z">
        <w:r w:rsidRPr="00493BF1" w:rsidDel="00BC21DE">
          <w:delText>m</w:delText>
        </w:r>
        <w:r w:rsidR="003E034B" w:rsidRPr="00493BF1" w:rsidDel="00BC21DE">
          <w:delText>a</w:delText>
        </w:r>
        <w:r w:rsidRPr="00493BF1" w:rsidDel="00BC21DE">
          <w:delText xml:space="preserve">y be accepted or rejected automatically, or </w:delText>
        </w:r>
      </w:del>
      <w:del w:id="432" w:author="Nikki Papenfus" w:date="2025-10-06T17:22:00Z" w16du:dateUtc="2025-10-06T15:22:00Z">
        <w:r w:rsidRPr="00493BF1" w:rsidDel="00800108">
          <w:delText>routed to the relevant team for approval/rejection</w:delText>
        </w:r>
        <w:r w:rsidR="00E8784B" w:rsidRPr="00493BF1" w:rsidDel="00800108">
          <w:delText xml:space="preserve"> as applicable</w:delText>
        </w:r>
      </w:del>
      <w:del w:id="433" w:author="Nikki Papenfus" w:date="2025-10-06T16:32:00Z" w16du:dateUtc="2025-10-06T14:32:00Z">
        <w:r w:rsidR="000C24D7" w:rsidRPr="00493BF1" w:rsidDel="003F3358">
          <w:delText>;</w:delText>
        </w:r>
        <w:r w:rsidR="00E52963" w:rsidRPr="00493BF1" w:rsidDel="003F3358">
          <w:delText xml:space="preserve"> notifying tenants </w:delText>
        </w:r>
        <w:r w:rsidR="00A4584F" w:rsidRPr="00493BF1" w:rsidDel="003F3358">
          <w:delText>of the out</w:delText>
        </w:r>
        <w:r w:rsidR="000F6C85" w:rsidRPr="00493BF1" w:rsidDel="003F3358">
          <w:delText>come and next steps</w:delText>
        </w:r>
      </w:del>
      <w:del w:id="434" w:author="Nikki Papenfus" w:date="2025-10-07T11:46:00Z" w16du:dateUtc="2025-10-07T09:46:00Z">
        <w:r w:rsidR="000F6C85" w:rsidRPr="00493BF1" w:rsidDel="000F71C3">
          <w:delText>.</w:delText>
        </w:r>
      </w:del>
    </w:p>
    <w:p w14:paraId="5A636A56" w14:textId="376CD120" w:rsidR="00681B8B" w:rsidRPr="0045021A" w:rsidRDefault="00BB2490" w:rsidP="00D44BC1">
      <w:pPr>
        <w:pStyle w:val="OBBulletList"/>
        <w:rPr>
          <w:b/>
          <w:bCs/>
          <w:highlight w:val="lightGray"/>
          <w:rPrChange w:id="435" w:author="Nikki Papenfus" w:date="2025-10-07T13:14:00Z" w16du:dateUtc="2025-10-07T11:14:00Z">
            <w:rPr>
              <w:b/>
              <w:bCs/>
            </w:rPr>
          </w:rPrChange>
        </w:rPr>
      </w:pPr>
      <w:r w:rsidRPr="0045021A">
        <w:rPr>
          <w:b/>
          <w:bCs/>
          <w:highlight w:val="lightGray"/>
          <w:rPrChange w:id="436" w:author="Nikki Papenfus" w:date="2025-10-07T13:14:00Z" w16du:dateUtc="2025-10-07T11:14:00Z">
            <w:rPr>
              <w:b/>
              <w:bCs/>
            </w:rPr>
          </w:rPrChange>
        </w:rPr>
        <w:t xml:space="preserve">Manage Pet </w:t>
      </w:r>
      <w:r w:rsidR="00F84464" w:rsidRPr="0045021A">
        <w:rPr>
          <w:b/>
          <w:bCs/>
          <w:highlight w:val="lightGray"/>
          <w:rPrChange w:id="437" w:author="Nikki Papenfus" w:date="2025-10-07T13:14:00Z" w16du:dateUtc="2025-10-07T11:14:00Z">
            <w:rPr>
              <w:b/>
              <w:bCs/>
            </w:rPr>
          </w:rPrChange>
        </w:rPr>
        <w:t>Policies</w:t>
      </w:r>
      <w:ins w:id="438" w:author="Nikki Papenfus" w:date="2025-10-06T17:29:00Z" w16du:dateUtc="2025-10-06T15:29:00Z">
        <w:r w:rsidR="009A79CB" w:rsidRPr="0045021A">
          <w:rPr>
            <w:b/>
            <w:bCs/>
            <w:highlight w:val="lightGray"/>
            <w:rPrChange w:id="439" w:author="Nikki Papenfus" w:date="2025-10-07T13:14:00Z" w16du:dateUtc="2025-10-07T11:14:00Z">
              <w:rPr>
                <w:b/>
                <w:bCs/>
                <w:highlight w:val="green"/>
              </w:rPr>
            </w:rPrChange>
          </w:rPr>
          <w:t xml:space="preserve"> </w:t>
        </w:r>
      </w:ins>
      <w:del w:id="440" w:author="Nikki Papenfus" w:date="2025-10-06T15:20:00Z" w16du:dateUtc="2025-10-06T13:20:00Z">
        <w:r w:rsidR="00F84464" w:rsidRPr="0045021A" w:rsidDel="00705782">
          <w:rPr>
            <w:b/>
            <w:bCs/>
            <w:highlight w:val="lightGray"/>
            <w:rPrChange w:id="441" w:author="Nikki Papenfus" w:date="2025-10-07T13:14:00Z" w16du:dateUtc="2025-10-07T11:14:00Z">
              <w:rPr>
                <w:b/>
                <w:bCs/>
              </w:rPr>
            </w:rPrChange>
          </w:rPr>
          <w:delText xml:space="preserve"> &amp; </w:delText>
        </w:r>
        <w:r w:rsidRPr="0045021A" w:rsidDel="00705782">
          <w:rPr>
            <w:b/>
            <w:bCs/>
            <w:highlight w:val="lightGray"/>
            <w:rPrChange w:id="442" w:author="Nikki Papenfus" w:date="2025-10-07T13:14:00Z" w16du:dateUtc="2025-10-07T11:14:00Z">
              <w:rPr>
                <w:b/>
                <w:bCs/>
              </w:rPr>
            </w:rPrChange>
          </w:rPr>
          <w:delText xml:space="preserve">Capacity Limits </w:delText>
        </w:r>
      </w:del>
      <w:r w:rsidRPr="0045021A">
        <w:rPr>
          <w:highlight w:val="lightGray"/>
          <w:rPrChange w:id="443" w:author="Nikki Papenfus" w:date="2025-10-07T13:14:00Z" w16du:dateUtc="2025-10-07T11:14:00Z">
            <w:rPr/>
          </w:rPrChange>
        </w:rPr>
        <w:t>–</w:t>
      </w:r>
      <w:r w:rsidR="00574271" w:rsidRPr="0045021A">
        <w:rPr>
          <w:highlight w:val="lightGray"/>
          <w:rPrChange w:id="444" w:author="Nikki Papenfus" w:date="2025-10-07T13:14:00Z" w16du:dateUtc="2025-10-07T11:14:00Z">
            <w:rPr/>
          </w:rPrChange>
        </w:rPr>
        <w:t xml:space="preserve"> </w:t>
      </w:r>
      <w:r w:rsidR="00681B8B" w:rsidRPr="0045021A">
        <w:rPr>
          <w:highlight w:val="lightGray"/>
          <w:rPrChange w:id="445" w:author="Nikki Papenfus" w:date="2025-10-07T13:14:00Z" w16du:dateUtc="2025-10-07T11:14:00Z">
            <w:rPr/>
          </w:rPrChange>
        </w:rPr>
        <w:t xml:space="preserve">Users have visibility into which </w:t>
      </w:r>
      <w:r w:rsidR="00C26D31" w:rsidRPr="0045021A">
        <w:rPr>
          <w:highlight w:val="lightGray"/>
          <w:rPrChange w:id="446" w:author="Nikki Papenfus" w:date="2025-10-07T13:14:00Z" w16du:dateUtc="2025-10-07T11:14:00Z">
            <w:rPr/>
          </w:rPrChange>
        </w:rPr>
        <w:t>buildings</w:t>
      </w:r>
      <w:r w:rsidR="00A263ED" w:rsidRPr="0045021A">
        <w:rPr>
          <w:highlight w:val="lightGray"/>
          <w:rPrChange w:id="447" w:author="Nikki Papenfus" w:date="2025-10-07T13:14:00Z" w16du:dateUtc="2025-10-07T11:14:00Z">
            <w:rPr/>
          </w:rPrChange>
        </w:rPr>
        <w:t xml:space="preserve"> </w:t>
      </w:r>
      <w:r w:rsidR="00681B8B" w:rsidRPr="0045021A">
        <w:rPr>
          <w:highlight w:val="lightGray"/>
          <w:rPrChange w:id="448" w:author="Nikki Papenfus" w:date="2025-10-07T13:14:00Z" w16du:dateUtc="2025-10-07T11:14:00Z">
            <w:rPr/>
          </w:rPrChange>
        </w:rPr>
        <w:t>and units are pet-friendly</w:t>
      </w:r>
      <w:del w:id="449" w:author="Nikki Papenfus" w:date="2025-10-06T15:20:00Z" w16du:dateUtc="2025-10-06T13:20:00Z">
        <w:r w:rsidR="00681B8B" w:rsidRPr="0045021A" w:rsidDel="00705782">
          <w:rPr>
            <w:highlight w:val="lightGray"/>
            <w:rPrChange w:id="450" w:author="Nikki Papenfus" w:date="2025-10-07T13:14:00Z" w16du:dateUtc="2025-10-07T11:14:00Z">
              <w:rPr/>
            </w:rPrChange>
          </w:rPr>
          <w:delText xml:space="preserve"> and can see at a glance where </w:delText>
        </w:r>
        <w:r w:rsidR="00EA71C1" w:rsidRPr="0045021A" w:rsidDel="00705782">
          <w:rPr>
            <w:highlight w:val="lightGray"/>
            <w:rPrChange w:id="451" w:author="Nikki Papenfus" w:date="2025-10-07T13:14:00Z" w16du:dateUtc="2025-10-07T11:14:00Z">
              <w:rPr/>
            </w:rPrChange>
          </w:rPr>
          <w:delText xml:space="preserve">a </w:delText>
        </w:r>
        <w:r w:rsidR="00C26D31" w:rsidRPr="0045021A" w:rsidDel="00705782">
          <w:rPr>
            <w:highlight w:val="lightGray"/>
            <w:rPrChange w:id="452" w:author="Nikki Papenfus" w:date="2025-10-07T13:14:00Z" w16du:dateUtc="2025-10-07T11:14:00Z">
              <w:rPr/>
            </w:rPrChange>
          </w:rPr>
          <w:delText>building</w:delText>
        </w:r>
        <w:r w:rsidR="00EA71C1" w:rsidRPr="0045021A" w:rsidDel="00705782">
          <w:rPr>
            <w:highlight w:val="lightGray"/>
            <w:rPrChange w:id="453" w:author="Nikki Papenfus" w:date="2025-10-07T13:14:00Z" w16du:dateUtc="2025-10-07T11:14:00Z">
              <w:rPr/>
            </w:rPrChange>
          </w:rPr>
          <w:delText xml:space="preserve"> is</w:delText>
        </w:r>
        <w:r w:rsidR="00681B8B" w:rsidRPr="0045021A" w:rsidDel="00705782">
          <w:rPr>
            <w:highlight w:val="lightGray"/>
            <w:rPrChange w:id="454" w:author="Nikki Papenfus" w:date="2025-10-07T13:14:00Z" w16du:dateUtc="2025-10-07T11:14:00Z">
              <w:rPr/>
            </w:rPrChange>
          </w:rPr>
          <w:delText xml:space="preserve"> at, or reaching, capacity</w:delText>
        </w:r>
      </w:del>
      <w:r w:rsidR="00681B8B" w:rsidRPr="0045021A">
        <w:rPr>
          <w:highlight w:val="lightGray"/>
          <w:rPrChange w:id="455" w:author="Nikki Papenfus" w:date="2025-10-07T13:14:00Z" w16du:dateUtc="2025-10-07T11:14:00Z">
            <w:rPr/>
          </w:rPrChange>
        </w:rPr>
        <w:t xml:space="preserve">. </w:t>
      </w:r>
    </w:p>
    <w:p w14:paraId="5393D2E6" w14:textId="29D62717" w:rsidR="00E705D8" w:rsidRPr="00704515" w:rsidRDefault="0031281C" w:rsidP="00E705D8">
      <w:pPr>
        <w:pStyle w:val="OBBulletList"/>
        <w:rPr>
          <w:ins w:id="456" w:author="Nikki Papenfus" w:date="2025-10-07T11:48:00Z" w16du:dateUtc="2025-10-07T09:48:00Z"/>
          <w:b/>
          <w:bCs/>
          <w:rPrChange w:id="457" w:author="Nikki Papenfus" w:date="2025-10-07T13:09:00Z" w16du:dateUtc="2025-10-07T11:09:00Z">
            <w:rPr>
              <w:ins w:id="458" w:author="Nikki Papenfus" w:date="2025-10-07T11:48:00Z" w16du:dateUtc="2025-10-07T09:48:00Z"/>
              <w:bCs/>
              <w:highlight w:val="yellow"/>
            </w:rPr>
          </w:rPrChange>
        </w:rPr>
      </w:pPr>
      <w:r w:rsidRPr="00704515">
        <w:rPr>
          <w:b/>
          <w:bCs/>
        </w:rPr>
        <w:t>C</w:t>
      </w:r>
      <w:r w:rsidR="00344556" w:rsidRPr="00704515">
        <w:rPr>
          <w:b/>
          <w:bCs/>
        </w:rPr>
        <w:t xml:space="preserve">entralised </w:t>
      </w:r>
      <w:r w:rsidR="00EB5DA9" w:rsidRPr="00704515">
        <w:rPr>
          <w:b/>
          <w:bCs/>
        </w:rPr>
        <w:t xml:space="preserve">Pet Register – </w:t>
      </w:r>
      <w:r w:rsidR="009217AA" w:rsidRPr="00704515">
        <w:t>Enable user</w:t>
      </w:r>
      <w:r w:rsidR="003143C1" w:rsidRPr="00704515">
        <w:t>s</w:t>
      </w:r>
      <w:r w:rsidR="00BB0483" w:rsidRPr="00704515">
        <w:t xml:space="preserve"> to s</w:t>
      </w:r>
      <w:r w:rsidR="009B2119" w:rsidRPr="00704515">
        <w:t xml:space="preserve">earch </w:t>
      </w:r>
      <w:r w:rsidR="008E518D" w:rsidRPr="00704515">
        <w:t xml:space="preserve">and identify pets across the portfolio </w:t>
      </w:r>
      <w:r w:rsidR="00802B7F" w:rsidRPr="00704515">
        <w:t xml:space="preserve">as well as to </w:t>
      </w:r>
      <w:r w:rsidR="00166AA3" w:rsidRPr="00704515">
        <w:t>drill down into full pet details</w:t>
      </w:r>
      <w:r w:rsidR="008C36DB" w:rsidRPr="00704515">
        <w:t xml:space="preserve">, </w:t>
      </w:r>
      <w:ins w:id="459" w:author="Nikki Papenfus" w:date="2025-09-30T12:36:00Z" w16du:dateUtc="2025-09-30T10:36:00Z">
        <w:r w:rsidR="0011264D" w:rsidRPr="00704515">
          <w:t xml:space="preserve">photo, </w:t>
        </w:r>
      </w:ins>
      <w:r w:rsidR="008C36DB" w:rsidRPr="00704515">
        <w:t>documents, approval</w:t>
      </w:r>
      <w:r w:rsidR="00FC668A" w:rsidRPr="00704515">
        <w:t>s</w:t>
      </w:r>
      <w:r w:rsidR="008C36DB" w:rsidRPr="00704515">
        <w:t xml:space="preserve"> and a </w:t>
      </w:r>
      <w:del w:id="460" w:author="Nikki Papenfus" w:date="2025-09-30T12:40:00Z" w16du:dateUtc="2025-09-30T10:40:00Z">
        <w:r w:rsidR="008C36DB" w:rsidRPr="00704515" w:rsidDel="00140955">
          <w:delText xml:space="preserve">full audit </w:delText>
        </w:r>
      </w:del>
      <w:r w:rsidR="008C36DB" w:rsidRPr="00704515">
        <w:t>history</w:t>
      </w:r>
      <w:ins w:id="461" w:author="Nikki Papenfus" w:date="2025-09-30T12:40:00Z" w16du:dateUtc="2025-09-30T10:40:00Z">
        <w:r w:rsidR="00140955" w:rsidRPr="00704515">
          <w:t xml:space="preserve"> of updates</w:t>
        </w:r>
      </w:ins>
      <w:r w:rsidR="008C36DB" w:rsidRPr="00704515">
        <w:t>.</w:t>
      </w:r>
      <w:ins w:id="462" w:author="Nikki Papenfus" w:date="2025-09-30T12:38:00Z" w16du:dateUtc="2025-09-30T10:38:00Z">
        <w:r w:rsidR="00E705D8" w:rsidRPr="00704515">
          <w:t xml:space="preserve"> </w:t>
        </w:r>
        <w:r w:rsidR="00E705D8" w:rsidRPr="00704515">
          <w:rPr>
            <w:bCs/>
            <w:rPrChange w:id="463" w:author="Nikki Papenfus" w:date="2025-10-07T13:09:00Z" w16du:dateUtc="2025-10-07T11:09:00Z">
              <w:rPr>
                <w:bCs/>
                <w:highlight w:val="yellow"/>
              </w:rPr>
            </w:rPrChange>
          </w:rPr>
          <w:t xml:space="preserve">A full history of current </w:t>
        </w:r>
        <w:r w:rsidR="00E705D8" w:rsidRPr="00704515">
          <w:rPr>
            <w:bCs/>
          </w:rPr>
          <w:t xml:space="preserve">and </w:t>
        </w:r>
        <w:r w:rsidR="00E705D8" w:rsidRPr="00704515">
          <w:rPr>
            <w:bCs/>
            <w:rPrChange w:id="464" w:author="Nikki Papenfus" w:date="2025-10-07T13:09:00Z" w16du:dateUtc="2025-10-07T11:09:00Z">
              <w:rPr>
                <w:bCs/>
                <w:highlight w:val="yellow"/>
              </w:rPr>
            </w:rPrChange>
          </w:rPr>
          <w:t>prior pets would be maintained</w:t>
        </w:r>
        <w:r w:rsidR="00E705D8" w:rsidRPr="00704515">
          <w:rPr>
            <w:bCs/>
          </w:rPr>
          <w:t>.</w:t>
        </w:r>
      </w:ins>
    </w:p>
    <w:p w14:paraId="575F4F5C" w14:textId="7205CF1F" w:rsidR="004451B0" w:rsidRPr="00704515" w:rsidRDefault="004451B0">
      <w:pPr>
        <w:pStyle w:val="OBBulletList"/>
        <w:numPr>
          <w:ilvl w:val="1"/>
          <w:numId w:val="14"/>
        </w:numPr>
        <w:rPr>
          <w:rPrChange w:id="465" w:author="Nikki Papenfus" w:date="2025-10-07T13:09:00Z" w16du:dateUtc="2025-10-07T11:09:00Z">
            <w:rPr>
              <w:b/>
              <w:bCs/>
            </w:rPr>
          </w:rPrChange>
        </w:rPr>
        <w:pPrChange w:id="466" w:author="Nikki Papenfus" w:date="2025-10-07T11:48:00Z" w16du:dateUtc="2025-10-07T09:48:00Z">
          <w:pPr>
            <w:pStyle w:val="OBBulletList"/>
          </w:pPr>
        </w:pPrChange>
      </w:pPr>
      <w:ins w:id="467" w:author="Nikki Papenfus" w:date="2025-10-07T11:48:00Z" w16du:dateUtc="2025-10-07T09:48:00Z">
        <w:r w:rsidRPr="00704515">
          <w:rPr>
            <w:rPrChange w:id="468" w:author="Nikki Papenfus" w:date="2025-10-07T13:09:00Z" w16du:dateUtc="2025-10-07T11:09:00Z">
              <w:rPr>
                <w:b/>
                <w:bCs/>
                <w:highlight w:val="yellow"/>
              </w:rPr>
            </w:rPrChange>
          </w:rPr>
          <w:t>Visible on tenancy?</w:t>
        </w:r>
      </w:ins>
    </w:p>
    <w:p w14:paraId="187F235A" w14:textId="0D2D9A9D" w:rsidR="00ED1939" w:rsidRPr="0080209C" w:rsidRDefault="00203B17" w:rsidP="00F84464">
      <w:pPr>
        <w:pStyle w:val="OBBulletList"/>
        <w:rPr>
          <w:highlight w:val="lightGray"/>
          <w:rPrChange w:id="469" w:author="Nikki Papenfus" w:date="2025-10-07T13:12:00Z" w16du:dateUtc="2025-10-07T11:12:00Z">
            <w:rPr/>
          </w:rPrChange>
        </w:rPr>
      </w:pPr>
      <w:r w:rsidRPr="0080209C">
        <w:rPr>
          <w:b/>
          <w:bCs/>
          <w:highlight w:val="lightGray"/>
          <w:rPrChange w:id="470" w:author="Nikki Papenfus" w:date="2025-10-07T13:12:00Z" w16du:dateUtc="2025-10-07T11:12:00Z">
            <w:rPr>
              <w:b/>
              <w:bCs/>
            </w:rPr>
          </w:rPrChange>
        </w:rPr>
        <w:t>G</w:t>
      </w:r>
      <w:r w:rsidR="00A6559F" w:rsidRPr="0080209C">
        <w:rPr>
          <w:b/>
          <w:bCs/>
          <w:highlight w:val="lightGray"/>
          <w:rPrChange w:id="471" w:author="Nikki Papenfus" w:date="2025-10-07T13:12:00Z" w16du:dateUtc="2025-10-07T11:12:00Z">
            <w:rPr>
              <w:b/>
              <w:bCs/>
            </w:rPr>
          </w:rPrChange>
        </w:rPr>
        <w:t xml:space="preserve">enerate </w:t>
      </w:r>
      <w:r w:rsidR="00F84464" w:rsidRPr="0080209C">
        <w:rPr>
          <w:b/>
          <w:bCs/>
          <w:highlight w:val="lightGray"/>
          <w:rPrChange w:id="472" w:author="Nikki Papenfus" w:date="2025-10-07T13:12:00Z" w16du:dateUtc="2025-10-07T11:12:00Z">
            <w:rPr>
              <w:b/>
              <w:bCs/>
            </w:rPr>
          </w:rPrChange>
        </w:rPr>
        <w:t>Pet Licences</w:t>
      </w:r>
      <w:r w:rsidR="00F84464" w:rsidRPr="0080209C">
        <w:rPr>
          <w:highlight w:val="lightGray"/>
          <w:rPrChange w:id="473" w:author="Nikki Papenfus" w:date="2025-10-07T13:12:00Z" w16du:dateUtc="2025-10-07T11:12:00Z">
            <w:rPr/>
          </w:rPrChange>
        </w:rPr>
        <w:t> </w:t>
      </w:r>
      <w:r w:rsidR="00F5533B" w:rsidRPr="0080209C">
        <w:rPr>
          <w:highlight w:val="lightGray"/>
          <w:rPrChange w:id="474" w:author="Nikki Papenfus" w:date="2025-10-07T13:12:00Z" w16du:dateUtc="2025-10-07T11:12:00Z">
            <w:rPr/>
          </w:rPrChange>
        </w:rPr>
        <w:t>–</w:t>
      </w:r>
      <w:r w:rsidR="00703F1C" w:rsidRPr="0080209C">
        <w:rPr>
          <w:highlight w:val="lightGray"/>
          <w:rPrChange w:id="475" w:author="Nikki Papenfus" w:date="2025-10-07T13:12:00Z" w16du:dateUtc="2025-10-07T11:12:00Z">
            <w:rPr/>
          </w:rPrChange>
        </w:rPr>
        <w:t xml:space="preserve"> </w:t>
      </w:r>
      <w:r w:rsidR="00F5533B" w:rsidRPr="0080209C">
        <w:rPr>
          <w:highlight w:val="lightGray"/>
          <w:rPrChange w:id="476" w:author="Nikki Papenfus" w:date="2025-10-07T13:12:00Z" w16du:dateUtc="2025-10-07T11:12:00Z">
            <w:rPr/>
          </w:rPrChange>
        </w:rPr>
        <w:t>The solution would g</w:t>
      </w:r>
      <w:r w:rsidR="00703F1C" w:rsidRPr="0080209C">
        <w:rPr>
          <w:highlight w:val="lightGray"/>
          <w:rPrChange w:id="477" w:author="Nikki Papenfus" w:date="2025-10-07T13:12:00Z" w16du:dateUtc="2025-10-07T11:12:00Z">
            <w:rPr/>
          </w:rPrChange>
        </w:rPr>
        <w:t>enerate and send pet licence</w:t>
      </w:r>
      <w:r w:rsidR="00482052" w:rsidRPr="0080209C">
        <w:rPr>
          <w:highlight w:val="lightGray"/>
          <w:rPrChange w:id="478" w:author="Nikki Papenfus" w:date="2025-10-07T13:12:00Z" w16du:dateUtc="2025-10-07T11:12:00Z">
            <w:rPr/>
          </w:rPrChange>
        </w:rPr>
        <w:t xml:space="preserve"> contracts</w:t>
      </w:r>
      <w:ins w:id="479" w:author="Nikki Papenfus" w:date="2025-10-06T17:31:00Z" w16du:dateUtc="2025-10-06T15:31:00Z">
        <w:r w:rsidR="00D93C11" w:rsidRPr="0080209C">
          <w:rPr>
            <w:highlight w:val="lightGray"/>
            <w:rPrChange w:id="480" w:author="Nikki Papenfus" w:date="2025-10-07T13:12:00Z" w16du:dateUtc="2025-10-07T11:12:00Z">
              <w:rPr>
                <w:highlight w:val="green"/>
              </w:rPr>
            </w:rPrChange>
          </w:rPr>
          <w:t xml:space="preserve"> (that include the building’s latest pet policy)</w:t>
        </w:r>
      </w:ins>
      <w:r w:rsidR="00703F1C" w:rsidRPr="0080209C">
        <w:rPr>
          <w:highlight w:val="lightGray"/>
          <w:rPrChange w:id="481" w:author="Nikki Papenfus" w:date="2025-10-07T13:12:00Z" w16du:dateUtc="2025-10-07T11:12:00Z">
            <w:rPr/>
          </w:rPrChange>
        </w:rPr>
        <w:t xml:space="preserve"> for tenants to sign </w:t>
      </w:r>
      <w:r w:rsidR="003D0CF8" w:rsidRPr="0080209C">
        <w:rPr>
          <w:highlight w:val="lightGray"/>
          <w:rPrChange w:id="482" w:author="Nikki Papenfus" w:date="2025-10-07T13:12:00Z" w16du:dateUtc="2025-10-07T11:12:00Z">
            <w:rPr/>
          </w:rPrChange>
        </w:rPr>
        <w:t xml:space="preserve">on </w:t>
      </w:r>
      <w:r w:rsidR="00F84464" w:rsidRPr="0080209C">
        <w:rPr>
          <w:highlight w:val="lightGray"/>
          <w:rPrChange w:id="483" w:author="Nikki Papenfus" w:date="2025-10-07T13:12:00Z" w16du:dateUtc="2025-10-07T11:12:00Z">
            <w:rPr/>
          </w:rPrChange>
        </w:rPr>
        <w:t>successful completion of a pet application</w:t>
      </w:r>
      <w:del w:id="484" w:author="Nikki Papenfus" w:date="2025-09-30T13:20:00Z" w16du:dateUtc="2025-09-30T11:20:00Z">
        <w:r w:rsidR="00A049F4" w:rsidRPr="0080209C" w:rsidDel="002B61D7">
          <w:rPr>
            <w:highlight w:val="lightGray"/>
            <w:rPrChange w:id="485" w:author="Nikki Papenfus" w:date="2025-10-07T13:12:00Z" w16du:dateUtc="2025-10-07T11:12:00Z">
              <w:rPr/>
            </w:rPrChange>
          </w:rPr>
          <w:delText>,</w:delText>
        </w:r>
        <w:r w:rsidR="00482052" w:rsidRPr="0080209C" w:rsidDel="002B61D7">
          <w:rPr>
            <w:highlight w:val="lightGray"/>
            <w:rPrChange w:id="486" w:author="Nikki Papenfus" w:date="2025-10-07T13:12:00Z" w16du:dateUtc="2025-10-07T11:12:00Z">
              <w:rPr/>
            </w:rPrChange>
          </w:rPr>
          <w:delText xml:space="preserve"> w</w:delText>
        </w:r>
        <w:r w:rsidR="00703F1C" w:rsidRPr="0080209C" w:rsidDel="002B61D7">
          <w:rPr>
            <w:highlight w:val="lightGray"/>
            <w:rPrChange w:id="487" w:author="Nikki Papenfus" w:date="2025-10-07T13:12:00Z" w16du:dateUtc="2025-10-07T11:12:00Z">
              <w:rPr/>
            </w:rPrChange>
          </w:rPr>
          <w:delText>here applicable</w:delText>
        </w:r>
      </w:del>
      <w:r w:rsidR="00482052" w:rsidRPr="0080209C">
        <w:rPr>
          <w:highlight w:val="lightGray"/>
          <w:rPrChange w:id="488" w:author="Nikki Papenfus" w:date="2025-10-07T13:12:00Z" w16du:dateUtc="2025-10-07T11:12:00Z">
            <w:rPr/>
          </w:rPrChange>
        </w:rPr>
        <w:t>.</w:t>
      </w:r>
      <w:r w:rsidR="00A044D6" w:rsidRPr="0080209C">
        <w:rPr>
          <w:highlight w:val="lightGray"/>
          <w:rPrChange w:id="489" w:author="Nikki Papenfus" w:date="2025-10-07T13:12:00Z" w16du:dateUtc="2025-10-07T11:12:00Z">
            <w:rPr/>
          </w:rPrChange>
        </w:rPr>
        <w:t xml:space="preserve"> </w:t>
      </w:r>
      <w:r w:rsidR="00F5533B" w:rsidRPr="0080209C">
        <w:rPr>
          <w:highlight w:val="lightGray"/>
          <w:rPrChange w:id="490" w:author="Nikki Papenfus" w:date="2025-10-07T13:12:00Z" w16du:dateUtc="2025-10-07T11:12:00Z">
            <w:rPr/>
          </w:rPrChange>
        </w:rPr>
        <w:t>E</w:t>
      </w:r>
      <w:r w:rsidR="00701DB6" w:rsidRPr="0080209C">
        <w:rPr>
          <w:highlight w:val="lightGray"/>
          <w:rPrChange w:id="491" w:author="Nikki Papenfus" w:date="2025-10-07T13:12:00Z" w16du:dateUtc="2025-10-07T11:12:00Z">
            <w:rPr/>
          </w:rPrChange>
        </w:rPr>
        <w:t>xisting</w:t>
      </w:r>
      <w:r w:rsidR="00A044D6" w:rsidRPr="0080209C">
        <w:rPr>
          <w:highlight w:val="lightGray"/>
          <w:rPrChange w:id="492" w:author="Nikki Papenfus" w:date="2025-10-07T13:12:00Z" w16du:dateUtc="2025-10-07T11:12:00Z">
            <w:rPr/>
          </w:rPrChange>
        </w:rPr>
        <w:t xml:space="preserve"> pet licences </w:t>
      </w:r>
      <w:r w:rsidR="002E5EFB" w:rsidRPr="0080209C">
        <w:rPr>
          <w:highlight w:val="lightGray"/>
          <w:rPrChange w:id="493" w:author="Nikki Papenfus" w:date="2025-10-07T13:12:00Z" w16du:dateUtc="2025-10-07T11:12:00Z">
            <w:rPr/>
          </w:rPrChange>
        </w:rPr>
        <w:t>may need to</w:t>
      </w:r>
      <w:r w:rsidR="00C51F40" w:rsidRPr="0080209C">
        <w:rPr>
          <w:highlight w:val="lightGray"/>
          <w:rPrChange w:id="494" w:author="Nikki Papenfus" w:date="2025-10-07T13:12:00Z" w16du:dateUtc="2025-10-07T11:12:00Z">
            <w:rPr/>
          </w:rPrChange>
        </w:rPr>
        <w:t xml:space="preserve"> be </w:t>
      </w:r>
      <w:del w:id="495" w:author="Nikki Papenfus" w:date="2025-10-06T17:25:00Z" w16du:dateUtc="2025-10-06T15:25:00Z">
        <w:r w:rsidR="00C51F40" w:rsidRPr="0080209C" w:rsidDel="002272CD">
          <w:rPr>
            <w:highlight w:val="lightGray"/>
            <w:rPrChange w:id="496" w:author="Nikki Papenfus" w:date="2025-10-07T13:12:00Z" w16du:dateUtc="2025-10-07T11:12:00Z">
              <w:rPr/>
            </w:rPrChange>
          </w:rPr>
          <w:delText xml:space="preserve">updated </w:delText>
        </w:r>
      </w:del>
      <w:ins w:id="497" w:author="Nikki Papenfus" w:date="2025-10-06T17:25:00Z" w16du:dateUtc="2025-10-06T15:25:00Z">
        <w:r w:rsidR="002272CD" w:rsidRPr="0080209C">
          <w:rPr>
            <w:highlight w:val="lightGray"/>
            <w:rPrChange w:id="498" w:author="Nikki Papenfus" w:date="2025-10-07T13:12:00Z" w16du:dateUtc="2025-10-07T11:12:00Z">
              <w:rPr>
                <w:highlight w:val="green"/>
              </w:rPr>
            </w:rPrChange>
          </w:rPr>
          <w:t>re-issued</w:t>
        </w:r>
        <w:r w:rsidR="002272CD" w:rsidRPr="0080209C">
          <w:rPr>
            <w:highlight w:val="lightGray"/>
            <w:rPrChange w:id="499" w:author="Nikki Papenfus" w:date="2025-10-07T13:12:00Z" w16du:dateUtc="2025-10-07T11:12:00Z">
              <w:rPr/>
            </w:rPrChange>
          </w:rPr>
          <w:t xml:space="preserve"> </w:t>
        </w:r>
      </w:ins>
      <w:r w:rsidR="00A044D6" w:rsidRPr="0080209C">
        <w:rPr>
          <w:highlight w:val="lightGray"/>
          <w:rPrChange w:id="500" w:author="Nikki Papenfus" w:date="2025-10-07T13:12:00Z" w16du:dateUtc="2025-10-07T11:12:00Z">
            <w:rPr/>
          </w:rPrChange>
        </w:rPr>
        <w:t>with increased pet rent</w:t>
      </w:r>
      <w:r w:rsidR="00482052" w:rsidRPr="0080209C">
        <w:rPr>
          <w:highlight w:val="lightGray"/>
          <w:rPrChange w:id="501" w:author="Nikki Papenfus" w:date="2025-10-07T13:12:00Z" w16du:dateUtc="2025-10-07T11:12:00Z">
            <w:rPr/>
          </w:rPrChange>
        </w:rPr>
        <w:t xml:space="preserve"> </w:t>
      </w:r>
      <w:r w:rsidR="00A044D6" w:rsidRPr="0080209C">
        <w:rPr>
          <w:highlight w:val="lightGray"/>
          <w:rPrChange w:id="502" w:author="Nikki Papenfus" w:date="2025-10-07T13:12:00Z" w16du:dateUtc="2025-10-07T11:12:00Z">
            <w:rPr/>
          </w:rPrChange>
        </w:rPr>
        <w:t>w</w:t>
      </w:r>
      <w:r w:rsidR="00DE3991" w:rsidRPr="0080209C">
        <w:rPr>
          <w:highlight w:val="lightGray"/>
          <w:rPrChange w:id="503" w:author="Nikki Papenfus" w:date="2025-10-07T13:12:00Z" w16du:dateUtc="2025-10-07T11:12:00Z">
            <w:rPr/>
          </w:rPrChange>
        </w:rPr>
        <w:t xml:space="preserve">here </w:t>
      </w:r>
      <w:r w:rsidR="00A044D6" w:rsidRPr="0080209C">
        <w:rPr>
          <w:highlight w:val="lightGray"/>
          <w:rPrChange w:id="504" w:author="Nikki Papenfus" w:date="2025-10-07T13:12:00Z" w16du:dateUtc="2025-10-07T11:12:00Z">
            <w:rPr/>
          </w:rPrChange>
        </w:rPr>
        <w:t xml:space="preserve">tenants </w:t>
      </w:r>
      <w:r w:rsidR="00ED1939" w:rsidRPr="0080209C">
        <w:rPr>
          <w:highlight w:val="lightGray"/>
          <w:rPrChange w:id="505" w:author="Nikki Papenfus" w:date="2025-10-07T13:12:00Z" w16du:dateUtc="2025-10-07T11:12:00Z">
            <w:rPr/>
          </w:rPrChange>
        </w:rPr>
        <w:t xml:space="preserve">are adding </w:t>
      </w:r>
      <w:r w:rsidR="004177F6" w:rsidRPr="0080209C">
        <w:rPr>
          <w:highlight w:val="lightGray"/>
          <w:rPrChange w:id="506" w:author="Nikki Papenfus" w:date="2025-10-07T13:12:00Z" w16du:dateUtc="2025-10-07T11:12:00Z">
            <w:rPr/>
          </w:rPrChange>
        </w:rPr>
        <w:t>further</w:t>
      </w:r>
      <w:r w:rsidR="00ED1939" w:rsidRPr="0080209C">
        <w:rPr>
          <w:highlight w:val="lightGray"/>
          <w:rPrChange w:id="507" w:author="Nikki Papenfus" w:date="2025-10-07T13:12:00Z" w16du:dateUtc="2025-10-07T11:12:00Z">
            <w:rPr/>
          </w:rPrChange>
        </w:rPr>
        <w:t xml:space="preserve"> pets. </w:t>
      </w:r>
    </w:p>
    <w:p w14:paraId="69261584" w14:textId="4B823024" w:rsidR="00F84464" w:rsidRPr="00C01D67" w:rsidDel="002A2F57" w:rsidRDefault="00C86BCF" w:rsidP="00F84464">
      <w:pPr>
        <w:pStyle w:val="OBBulletList"/>
        <w:numPr>
          <w:ilvl w:val="1"/>
          <w:numId w:val="14"/>
        </w:numPr>
        <w:rPr>
          <w:del w:id="508" w:author="Nikki Papenfus" w:date="2025-09-30T11:00:00Z" w16du:dateUtc="2025-09-30T09:00:00Z"/>
          <w:b/>
          <w:bCs/>
          <w:rPrChange w:id="509" w:author="Nikki Papenfus" w:date="2025-10-07T10:14:00Z" w16du:dateUtc="2025-10-07T08:14:00Z">
            <w:rPr>
              <w:del w:id="510" w:author="Nikki Papenfus" w:date="2025-09-30T11:00:00Z" w16du:dateUtc="2025-09-30T09:00:00Z"/>
            </w:rPr>
          </w:rPrChange>
        </w:rPr>
      </w:pPr>
      <w:ins w:id="511" w:author="Nikki Papenfus" w:date="2025-10-06T17:20:00Z" w16du:dateUtc="2025-10-06T15:20:00Z">
        <w:r w:rsidRPr="00C01D67">
          <w:rPr>
            <w:b/>
            <w:bCs/>
            <w:rPrChange w:id="512" w:author="Nikki Papenfus" w:date="2025-10-07T10:14:00Z" w16du:dateUtc="2025-10-07T08:14:00Z">
              <w:rPr/>
            </w:rPrChange>
          </w:rPr>
          <w:t xml:space="preserve">Manage the </w:t>
        </w:r>
      </w:ins>
      <w:del w:id="513" w:author="Nikki Papenfus" w:date="2025-09-30T11:00:00Z" w16du:dateUtc="2025-09-30T09:00:00Z">
        <w:r w:rsidR="00F84464" w:rsidRPr="00C01D67" w:rsidDel="002A2F57">
          <w:rPr>
            <w:b/>
            <w:bCs/>
            <w:rPrChange w:id="514" w:author="Nikki Papenfus" w:date="2025-10-07T10:14:00Z" w16du:dateUtc="2025-10-07T08:14:00Z">
              <w:rPr/>
            </w:rPrChange>
          </w:rPr>
          <w:delText xml:space="preserve">GREP integration </w:delText>
        </w:r>
        <w:r w:rsidR="004177F6" w:rsidRPr="00C01D67" w:rsidDel="002A2F57">
          <w:rPr>
            <w:b/>
            <w:bCs/>
            <w:rPrChange w:id="515" w:author="Nikki Papenfus" w:date="2025-10-07T10:14:00Z" w16du:dateUtc="2025-10-07T08:14:00Z">
              <w:rPr/>
            </w:rPrChange>
          </w:rPr>
          <w:delText>would</w:delText>
        </w:r>
        <w:r w:rsidR="00F84464" w:rsidRPr="00C01D67" w:rsidDel="002A2F57">
          <w:rPr>
            <w:b/>
            <w:bCs/>
            <w:rPrChange w:id="516" w:author="Nikki Papenfus" w:date="2025-10-07T10:14:00Z" w16du:dateUtc="2025-10-07T08:14:00Z">
              <w:rPr/>
            </w:rPrChange>
          </w:rPr>
          <w:delText xml:space="preserve"> push the pet licence</w:delText>
        </w:r>
        <w:r w:rsidR="00ED1939" w:rsidRPr="00C01D67" w:rsidDel="002A2F57">
          <w:rPr>
            <w:b/>
            <w:bCs/>
            <w:rPrChange w:id="517" w:author="Nikki Papenfus" w:date="2025-10-07T10:14:00Z" w16du:dateUtc="2025-10-07T08:14:00Z">
              <w:rPr/>
            </w:rPrChange>
          </w:rPr>
          <w:delText>s</w:delText>
        </w:r>
        <w:r w:rsidR="00F84464" w:rsidRPr="00C01D67" w:rsidDel="002A2F57">
          <w:rPr>
            <w:b/>
            <w:bCs/>
            <w:rPrChange w:id="518" w:author="Nikki Papenfus" w:date="2025-10-07T10:14:00Z" w16du:dateUtc="2025-10-07T08:14:00Z">
              <w:rPr/>
            </w:rPrChange>
          </w:rPr>
          <w:delText xml:space="preserve"> to Qube.</w:delText>
        </w:r>
      </w:del>
    </w:p>
    <w:p w14:paraId="50392212" w14:textId="02CFB33A" w:rsidR="00822788" w:rsidRPr="00C01D67" w:rsidDel="002B2E26" w:rsidRDefault="003F42C2" w:rsidP="003F42C2">
      <w:pPr>
        <w:pStyle w:val="OBBulletList"/>
        <w:rPr>
          <w:del w:id="519" w:author="Nikki Papenfus" w:date="2025-10-06T15:39:00Z" w16du:dateUtc="2025-10-06T13:39:00Z"/>
          <w:b/>
          <w:bCs/>
          <w:rPrChange w:id="520" w:author="Nikki Papenfus" w:date="2025-10-07T10:14:00Z" w16du:dateUtc="2025-10-07T08:14:00Z">
            <w:rPr>
              <w:del w:id="521" w:author="Nikki Papenfus" w:date="2025-10-06T15:39:00Z" w16du:dateUtc="2025-10-06T13:39:00Z"/>
            </w:rPr>
          </w:rPrChange>
        </w:rPr>
      </w:pPr>
      <w:del w:id="522" w:author="Nikki Papenfus" w:date="2025-10-06T15:39:00Z" w16du:dateUtc="2025-10-06T13:39:00Z">
        <w:r w:rsidRPr="00C01D67" w:rsidDel="002B2E26">
          <w:rPr>
            <w:b/>
            <w:bCs/>
          </w:rPr>
          <w:delText xml:space="preserve">Reminders to </w:delText>
        </w:r>
        <w:r w:rsidR="00822788" w:rsidRPr="00C01D67" w:rsidDel="002B2E26">
          <w:rPr>
            <w:b/>
            <w:bCs/>
          </w:rPr>
          <w:delText>S</w:delText>
        </w:r>
        <w:r w:rsidRPr="00C01D67" w:rsidDel="002B2E26">
          <w:rPr>
            <w:b/>
            <w:bCs/>
          </w:rPr>
          <w:delText xml:space="preserve">ubmit </w:delText>
        </w:r>
        <w:r w:rsidR="00822788" w:rsidRPr="00C01D67" w:rsidDel="002B2E26">
          <w:rPr>
            <w:b/>
            <w:bCs/>
          </w:rPr>
          <w:delText>U</w:delText>
        </w:r>
        <w:r w:rsidRPr="00C01D67" w:rsidDel="002B2E26">
          <w:rPr>
            <w:b/>
            <w:bCs/>
          </w:rPr>
          <w:delText xml:space="preserve">pdated </w:delText>
        </w:r>
        <w:r w:rsidR="00822788" w:rsidRPr="00C01D67" w:rsidDel="002B2E26">
          <w:rPr>
            <w:b/>
            <w:bCs/>
          </w:rPr>
          <w:delText>Pet D</w:delText>
        </w:r>
        <w:r w:rsidRPr="00C01D67" w:rsidDel="002B2E26">
          <w:rPr>
            <w:b/>
            <w:bCs/>
          </w:rPr>
          <w:delText>ocument</w:delText>
        </w:r>
        <w:r w:rsidR="00822788" w:rsidRPr="00C01D67" w:rsidDel="002B2E26">
          <w:rPr>
            <w:b/>
            <w:bCs/>
          </w:rPr>
          <w:delText xml:space="preserve">ation </w:delText>
        </w:r>
        <w:r w:rsidR="00822788" w:rsidRPr="00C01D67" w:rsidDel="002B2E26">
          <w:rPr>
            <w:b/>
            <w:bCs/>
            <w:rPrChange w:id="523" w:author="Nikki Papenfus" w:date="2025-10-07T10:14:00Z" w16du:dateUtc="2025-10-07T08:14:00Z">
              <w:rPr/>
            </w:rPrChange>
          </w:rPr>
          <w:delText>–</w:delText>
        </w:r>
        <w:r w:rsidRPr="00C01D67" w:rsidDel="002B2E26">
          <w:rPr>
            <w:b/>
            <w:bCs/>
            <w:rPrChange w:id="524" w:author="Nikki Papenfus" w:date="2025-10-07T10:14:00Z" w16du:dateUtc="2025-10-07T08:14:00Z">
              <w:rPr/>
            </w:rPrChange>
          </w:rPr>
          <w:delText xml:space="preserve"> </w:delText>
        </w:r>
        <w:r w:rsidR="00822788" w:rsidRPr="00C01D67" w:rsidDel="002B2E26">
          <w:rPr>
            <w:b/>
            <w:bCs/>
            <w:rPrChange w:id="525" w:author="Nikki Papenfus" w:date="2025-10-07T10:14:00Z" w16du:dateUtc="2025-10-07T08:14:00Z">
              <w:rPr/>
            </w:rPrChange>
          </w:rPr>
          <w:delText>Automated r</w:delText>
        </w:r>
        <w:r w:rsidRPr="00C01D67" w:rsidDel="002B2E26">
          <w:rPr>
            <w:b/>
            <w:bCs/>
            <w:rPrChange w:id="526" w:author="Nikki Papenfus" w:date="2025-10-07T10:14:00Z" w16du:dateUtc="2025-10-07T08:14:00Z">
              <w:rPr/>
            </w:rPrChange>
          </w:rPr>
          <w:delText xml:space="preserve">eminder </w:delText>
        </w:r>
        <w:r w:rsidR="00822788" w:rsidRPr="00C01D67" w:rsidDel="002B2E26">
          <w:rPr>
            <w:b/>
            <w:bCs/>
            <w:rPrChange w:id="527" w:author="Nikki Papenfus" w:date="2025-10-07T10:14:00Z" w16du:dateUtc="2025-10-07T08:14:00Z">
              <w:rPr/>
            </w:rPrChange>
          </w:rPr>
          <w:delText>notifications</w:delText>
        </w:r>
        <w:r w:rsidRPr="00C01D67" w:rsidDel="002B2E26">
          <w:rPr>
            <w:b/>
            <w:bCs/>
            <w:rPrChange w:id="528" w:author="Nikki Papenfus" w:date="2025-10-07T10:14:00Z" w16du:dateUtc="2025-10-07T08:14:00Z">
              <w:rPr/>
            </w:rPrChange>
          </w:rPr>
          <w:delText xml:space="preserve"> </w:delText>
        </w:r>
        <w:r w:rsidR="00C5313B" w:rsidRPr="00C01D67" w:rsidDel="002B2E26">
          <w:rPr>
            <w:b/>
            <w:bCs/>
            <w:rPrChange w:id="529" w:author="Nikki Papenfus" w:date="2025-10-07T10:14:00Z" w16du:dateUtc="2025-10-07T08:14:00Z">
              <w:rPr/>
            </w:rPrChange>
          </w:rPr>
          <w:delText>would</w:delText>
        </w:r>
        <w:r w:rsidR="003702FD" w:rsidRPr="00C01D67" w:rsidDel="002B2E26">
          <w:rPr>
            <w:b/>
            <w:bCs/>
            <w:rPrChange w:id="530" w:author="Nikki Papenfus" w:date="2025-10-07T10:14:00Z" w16du:dateUtc="2025-10-07T08:14:00Z">
              <w:rPr/>
            </w:rPrChange>
          </w:rPr>
          <w:delText xml:space="preserve"> be sent </w:delText>
        </w:r>
        <w:r w:rsidRPr="00C01D67" w:rsidDel="002B2E26">
          <w:rPr>
            <w:b/>
            <w:bCs/>
            <w:rPrChange w:id="531" w:author="Nikki Papenfus" w:date="2025-10-07T10:14:00Z" w16du:dateUtc="2025-10-07T08:14:00Z">
              <w:rPr/>
            </w:rPrChange>
          </w:rPr>
          <w:delText>to tenant</w:delText>
        </w:r>
        <w:r w:rsidR="009773AB" w:rsidRPr="00C01D67" w:rsidDel="002B2E26">
          <w:rPr>
            <w:b/>
            <w:bCs/>
            <w:rPrChange w:id="532" w:author="Nikki Papenfus" w:date="2025-10-07T10:14:00Z" w16du:dateUtc="2025-10-07T08:14:00Z">
              <w:rPr/>
            </w:rPrChange>
          </w:rPr>
          <w:delText>s</w:delText>
        </w:r>
        <w:r w:rsidRPr="00C01D67" w:rsidDel="002B2E26">
          <w:rPr>
            <w:b/>
            <w:bCs/>
            <w:rPrChange w:id="533" w:author="Nikki Papenfus" w:date="2025-10-07T10:14:00Z" w16du:dateUtc="2025-10-07T08:14:00Z">
              <w:rPr/>
            </w:rPrChange>
          </w:rPr>
          <w:delText xml:space="preserve"> </w:delText>
        </w:r>
        <w:r w:rsidR="00822788" w:rsidRPr="00C01D67" w:rsidDel="002B2E26">
          <w:rPr>
            <w:b/>
            <w:bCs/>
            <w:rPrChange w:id="534" w:author="Nikki Papenfus" w:date="2025-10-07T10:14:00Z" w16du:dateUtc="2025-10-07T08:14:00Z">
              <w:rPr/>
            </w:rPrChange>
          </w:rPr>
          <w:delText xml:space="preserve">with a link to submit </w:delText>
        </w:r>
        <w:r w:rsidRPr="00C01D67" w:rsidDel="002B2E26">
          <w:rPr>
            <w:b/>
            <w:bCs/>
            <w:rPrChange w:id="535" w:author="Nikki Papenfus" w:date="2025-10-07T10:14:00Z" w16du:dateUtc="2025-10-07T08:14:00Z">
              <w:rPr/>
            </w:rPrChange>
          </w:rPr>
          <w:delText>updated vaccination record</w:delText>
        </w:r>
        <w:r w:rsidR="00822788" w:rsidRPr="00C01D67" w:rsidDel="002B2E26">
          <w:rPr>
            <w:b/>
            <w:bCs/>
            <w:rPrChange w:id="536" w:author="Nikki Papenfus" w:date="2025-10-07T10:14:00Z" w16du:dateUtc="2025-10-07T08:14:00Z">
              <w:rPr/>
            </w:rPrChange>
          </w:rPr>
          <w:delText>s</w:delText>
        </w:r>
        <w:r w:rsidRPr="00C01D67" w:rsidDel="002B2E26">
          <w:rPr>
            <w:b/>
            <w:bCs/>
            <w:rPrChange w:id="537" w:author="Nikki Papenfus" w:date="2025-10-07T10:14:00Z" w16du:dateUtc="2025-10-07T08:14:00Z">
              <w:rPr/>
            </w:rPrChange>
          </w:rPr>
          <w:delText xml:space="preserve"> &amp; insurance documents</w:delText>
        </w:r>
        <w:r w:rsidR="00822788" w:rsidRPr="00C01D67" w:rsidDel="002B2E26">
          <w:rPr>
            <w:b/>
            <w:bCs/>
            <w:rPrChange w:id="538" w:author="Nikki Papenfus" w:date="2025-10-07T10:14:00Z" w16du:dateUtc="2025-10-07T08:14:00Z">
              <w:rPr/>
            </w:rPrChange>
          </w:rPr>
          <w:delText xml:space="preserve"> through an online form. </w:delText>
        </w:r>
      </w:del>
    </w:p>
    <w:p w14:paraId="2E786CB1" w14:textId="1CDFF2CA" w:rsidR="006574EE" w:rsidRPr="00270966" w:rsidRDefault="00BB1DCB" w:rsidP="00015CF3">
      <w:pPr>
        <w:pStyle w:val="OBBulletList"/>
      </w:pPr>
      <w:r w:rsidRPr="00270966">
        <w:rPr>
          <w:b/>
          <w:bCs/>
        </w:rPr>
        <w:t>Remov</w:t>
      </w:r>
      <w:ins w:id="539" w:author="Nikki Papenfus" w:date="2025-10-06T17:20:00Z" w16du:dateUtc="2025-10-06T15:20:00Z">
        <w:r w:rsidR="00C86BCF" w:rsidRPr="00270966">
          <w:rPr>
            <w:b/>
            <w:bCs/>
          </w:rPr>
          <w:t xml:space="preserve">al of </w:t>
        </w:r>
      </w:ins>
      <w:del w:id="540" w:author="Nikki Papenfus" w:date="2025-10-06T17:20:00Z" w16du:dateUtc="2025-10-06T15:20:00Z">
        <w:r w:rsidR="00333CA2" w:rsidRPr="00270966" w:rsidDel="00C86BCF">
          <w:rPr>
            <w:b/>
            <w:bCs/>
          </w:rPr>
          <w:delText>e</w:delText>
        </w:r>
        <w:r w:rsidRPr="00270966" w:rsidDel="00C86BCF">
          <w:rPr>
            <w:b/>
            <w:bCs/>
          </w:rPr>
          <w:delText xml:space="preserve"> </w:delText>
        </w:r>
      </w:del>
      <w:r w:rsidRPr="00270966">
        <w:rPr>
          <w:b/>
          <w:bCs/>
        </w:rPr>
        <w:t>Pets Mid</w:t>
      </w:r>
      <w:r w:rsidR="00015CF3" w:rsidRPr="00270966">
        <w:rPr>
          <w:b/>
          <w:bCs/>
        </w:rPr>
        <w:t>-Tenancy</w:t>
      </w:r>
      <w:r w:rsidR="00015CF3" w:rsidRPr="00270966">
        <w:t xml:space="preserve"> </w:t>
      </w:r>
      <w:del w:id="541" w:author="Nikki Papenfus" w:date="2025-10-06T17:20:00Z" w16du:dateUtc="2025-10-06T15:20:00Z">
        <w:r w:rsidR="00015CF3" w:rsidRPr="00270966" w:rsidDel="00CF1A9A">
          <w:delText>-</w:delText>
        </w:r>
      </w:del>
      <w:del w:id="542" w:author="Nikki Papenfus" w:date="2025-10-07T10:16:00Z" w16du:dateUtc="2025-10-07T08:16:00Z">
        <w:r w:rsidR="00015CF3" w:rsidRPr="00270966" w:rsidDel="00111CBB">
          <w:delText xml:space="preserve"> </w:delText>
        </w:r>
      </w:del>
      <w:ins w:id="543" w:author="Nikki Papenfus" w:date="2025-10-06T17:20:00Z" w16du:dateUtc="2025-10-06T15:20:00Z">
        <w:r w:rsidR="00CF1A9A" w:rsidRPr="00270966">
          <w:t xml:space="preserve">through cases that </w:t>
        </w:r>
      </w:ins>
      <w:del w:id="544" w:author="Nikki Papenfus" w:date="2025-10-06T17:13:00Z" w16du:dateUtc="2025-10-06T15:13:00Z">
        <w:r w:rsidR="00015CF3" w:rsidRPr="00270966" w:rsidDel="00B20BA6">
          <w:delText>Tenant</w:delText>
        </w:r>
        <w:r w:rsidR="00443053" w:rsidRPr="00270966" w:rsidDel="00B20BA6">
          <w:delText>s</w:delText>
        </w:r>
        <w:r w:rsidR="00015CF3" w:rsidRPr="00270966" w:rsidDel="00B20BA6">
          <w:delText xml:space="preserve"> </w:delText>
        </w:r>
        <w:r w:rsidR="002D52A1" w:rsidRPr="00270966" w:rsidDel="00B20BA6">
          <w:delText>would</w:delText>
        </w:r>
        <w:r w:rsidR="00015CF3" w:rsidRPr="00270966" w:rsidDel="00B20BA6">
          <w:delText xml:space="preserve"> </w:delText>
        </w:r>
        <w:r w:rsidR="00B54439" w:rsidRPr="00270966" w:rsidDel="00B20BA6">
          <w:delText xml:space="preserve">be able to </w:delText>
        </w:r>
        <w:r w:rsidR="00015CF3" w:rsidRPr="00270966" w:rsidDel="00B20BA6">
          <w:delText xml:space="preserve">complete </w:delText>
        </w:r>
        <w:r w:rsidR="00443053" w:rsidRPr="00270966" w:rsidDel="00B20BA6">
          <w:delText xml:space="preserve">an </w:delText>
        </w:r>
        <w:r w:rsidR="00015CF3" w:rsidRPr="00270966" w:rsidDel="00B20BA6">
          <w:delText xml:space="preserve">online form to notify Grainger that </w:delText>
        </w:r>
        <w:r w:rsidR="002D52A1" w:rsidRPr="00270966" w:rsidDel="00B20BA6">
          <w:delText xml:space="preserve">a </w:delText>
        </w:r>
        <w:r w:rsidR="00015CF3" w:rsidRPr="00270966" w:rsidDel="00B20BA6">
          <w:delText>pet has been rehomed</w:delText>
        </w:r>
        <w:r w:rsidR="00FC2FD8" w:rsidRPr="00270966" w:rsidDel="00B20BA6">
          <w:delText xml:space="preserve"> or passed away</w:delText>
        </w:r>
        <w:r w:rsidR="00B46F8D" w:rsidRPr="00270966" w:rsidDel="00B20BA6">
          <w:delText xml:space="preserve"> which could</w:delText>
        </w:r>
        <w:r w:rsidR="00516817" w:rsidRPr="00270966" w:rsidDel="00B20BA6">
          <w:delText xml:space="preserve"> be accessed </w:delText>
        </w:r>
        <w:r w:rsidR="00015CF3" w:rsidRPr="00270966" w:rsidDel="00B20BA6">
          <w:delText>from the MyGrainger app.</w:delText>
        </w:r>
        <w:r w:rsidR="00516817" w:rsidRPr="00270966" w:rsidDel="00B20BA6">
          <w:delText xml:space="preserve"> </w:delText>
        </w:r>
      </w:del>
      <w:del w:id="545" w:author="Nikki Papenfus" w:date="2025-10-06T17:20:00Z" w16du:dateUtc="2025-10-06T15:20:00Z">
        <w:r w:rsidR="00F92F48" w:rsidRPr="00270966" w:rsidDel="00CF1A9A">
          <w:delText xml:space="preserve">A case would be created to </w:delText>
        </w:r>
      </w:del>
      <w:r w:rsidR="00AC2E06" w:rsidRPr="00270966">
        <w:t>ensure t</w:t>
      </w:r>
      <w:ins w:id="546" w:author="Nikki Papenfus" w:date="2025-10-06T17:23:00Z" w16du:dateUtc="2025-10-06T15:23:00Z">
        <w:r w:rsidR="00AC6482" w:rsidRPr="00270966">
          <w:t xml:space="preserve">he relevant users </w:t>
        </w:r>
      </w:ins>
      <w:ins w:id="547" w:author="Nikki Papenfus" w:date="2025-10-06T17:24:00Z" w16du:dateUtc="2025-10-06T15:24:00Z">
        <w:r w:rsidR="004F296E" w:rsidRPr="00270966">
          <w:rPr>
            <w:rPrChange w:id="548" w:author="Nikki Papenfus" w:date="2025-10-07T13:16:00Z" w16du:dateUtc="2025-10-07T11:16:00Z">
              <w:rPr>
                <w:highlight w:val="green"/>
              </w:rPr>
            </w:rPrChange>
          </w:rPr>
          <w:t xml:space="preserve">update the pet register, </w:t>
        </w:r>
      </w:ins>
      <w:ins w:id="549" w:author="Nikki Papenfus" w:date="2025-10-06T17:23:00Z" w16du:dateUtc="2025-10-06T15:23:00Z">
        <w:r w:rsidR="004F296E" w:rsidRPr="00270966">
          <w:t>end</w:t>
        </w:r>
      </w:ins>
      <w:ins w:id="550" w:author="Nikki Papenfus" w:date="2025-10-07T12:31:00Z" w16du:dateUtc="2025-10-07T10:31:00Z">
        <w:r w:rsidR="002374E6" w:rsidRPr="00270966">
          <w:t>/</w:t>
        </w:r>
      </w:ins>
      <w:ins w:id="551" w:author="Nikki Papenfus" w:date="2025-10-06T17:23:00Z" w16du:dateUtc="2025-10-06T15:23:00Z">
        <w:r w:rsidR="004F296E" w:rsidRPr="00270966">
          <w:t xml:space="preserve">amend </w:t>
        </w:r>
      </w:ins>
      <w:del w:id="552" w:author="Nikki Papenfus" w:date="2025-10-06T17:23:00Z" w16du:dateUtc="2025-10-06T15:23:00Z">
        <w:r w:rsidR="00AC2E06" w:rsidRPr="00270966" w:rsidDel="004F296E">
          <w:delText>hat the</w:delText>
        </w:r>
        <w:r w:rsidR="00DD1EE3" w:rsidRPr="00270966" w:rsidDel="004F296E">
          <w:delText xml:space="preserve"> pet </w:delText>
        </w:r>
        <w:r w:rsidR="006574EE" w:rsidRPr="00270966" w:rsidDel="004F296E">
          <w:delText>rent is ended, or</w:delText>
        </w:r>
        <w:r w:rsidR="0014290D" w:rsidRPr="00270966" w:rsidDel="004F296E">
          <w:delText xml:space="preserve"> that</w:delText>
        </w:r>
        <w:r w:rsidR="006574EE" w:rsidRPr="00270966" w:rsidDel="004F296E">
          <w:delText xml:space="preserve"> </w:delText>
        </w:r>
      </w:del>
      <w:r w:rsidR="006574EE" w:rsidRPr="00270966">
        <w:t>the pet licence</w:t>
      </w:r>
      <w:ins w:id="553" w:author="Nikki Papenfus" w:date="2025-10-07T12:31:00Z" w16du:dateUtc="2025-10-07T10:31:00Z">
        <w:r w:rsidR="003672A8" w:rsidRPr="00270966">
          <w:t>,</w:t>
        </w:r>
      </w:ins>
      <w:ins w:id="554" w:author="Nikki Papenfus" w:date="2025-10-06T17:23:00Z" w16du:dateUtc="2025-10-06T15:23:00Z">
        <w:r w:rsidR="004F296E" w:rsidRPr="00270966">
          <w:t xml:space="preserve"> and end</w:t>
        </w:r>
      </w:ins>
      <w:ins w:id="555" w:author="Nikki Papenfus" w:date="2025-10-07T12:31:00Z" w16du:dateUtc="2025-10-07T10:31:00Z">
        <w:r w:rsidR="003672A8" w:rsidRPr="00270966">
          <w:t xml:space="preserve"> or </w:t>
        </w:r>
      </w:ins>
      <w:del w:id="556" w:author="Nikki Papenfus" w:date="2025-10-06T17:23:00Z" w16du:dateUtc="2025-10-06T15:23:00Z">
        <w:r w:rsidR="006574EE" w:rsidRPr="00270966" w:rsidDel="004F296E">
          <w:delText xml:space="preserve"> is updated with </w:delText>
        </w:r>
      </w:del>
      <w:r w:rsidR="0014290D" w:rsidRPr="00270966">
        <w:t>reduce</w:t>
      </w:r>
      <w:del w:id="557" w:author="Nikki Papenfus" w:date="2025-10-07T12:31:00Z" w16du:dateUtc="2025-10-07T10:31:00Z">
        <w:r w:rsidR="0014290D" w:rsidRPr="00270966" w:rsidDel="002374E6">
          <w:delText>d</w:delText>
        </w:r>
      </w:del>
      <w:r w:rsidR="0014290D" w:rsidRPr="00270966">
        <w:t xml:space="preserve"> </w:t>
      </w:r>
      <w:ins w:id="558" w:author="Nikki Papenfus" w:date="2025-10-06T17:23:00Z" w16du:dateUtc="2025-10-06T15:23:00Z">
        <w:r w:rsidR="004F296E" w:rsidRPr="00270966">
          <w:t xml:space="preserve">the </w:t>
        </w:r>
      </w:ins>
      <w:r w:rsidR="00AC2E06" w:rsidRPr="00270966">
        <w:t>pet rent</w:t>
      </w:r>
      <w:r w:rsidR="006574EE" w:rsidRPr="00270966">
        <w:t xml:space="preserve">, as </w:t>
      </w:r>
      <w:r w:rsidR="0027487C" w:rsidRPr="00270966">
        <w:t>necessary</w:t>
      </w:r>
      <w:r w:rsidR="006574EE" w:rsidRPr="00270966">
        <w:t xml:space="preserve">. </w:t>
      </w:r>
    </w:p>
    <w:p w14:paraId="686E2537" w14:textId="2DB824C4" w:rsidR="0060683A" w:rsidRPr="00270966" w:rsidRDefault="00123756" w:rsidP="000A2E9D">
      <w:pPr>
        <w:pStyle w:val="OBBulletList"/>
        <w:rPr>
          <w:ins w:id="559" w:author="Nikki Papenfus" w:date="2025-10-07T12:30:00Z" w16du:dateUtc="2025-10-07T10:30:00Z"/>
        </w:rPr>
      </w:pPr>
      <w:ins w:id="560" w:author="Nikki Papenfus" w:date="2025-10-06T17:21:00Z" w16du:dateUtc="2025-10-06T15:21:00Z">
        <w:r w:rsidRPr="00270966">
          <w:rPr>
            <w:b/>
            <w:bCs/>
            <w:rPrChange w:id="561" w:author="Nikki Papenfus" w:date="2025-10-07T13:16:00Z" w16du:dateUtc="2025-10-07T11:16:00Z">
              <w:rPr>
                <w:b/>
                <w:bCs/>
                <w:highlight w:val="green"/>
              </w:rPr>
            </w:rPrChange>
          </w:rPr>
          <w:t>Notification</w:t>
        </w:r>
      </w:ins>
      <w:ins w:id="562" w:author="Nikki Papenfus" w:date="2025-10-06T17:15:00Z" w16du:dateUtc="2025-10-06T15:15:00Z">
        <w:r w:rsidR="00435C91" w:rsidRPr="00270966">
          <w:rPr>
            <w:b/>
            <w:bCs/>
            <w:rPrChange w:id="563" w:author="Nikki Papenfus" w:date="2025-10-07T13:16:00Z" w16du:dateUtc="2025-10-07T11:16:00Z">
              <w:rPr>
                <w:b/>
                <w:bCs/>
                <w:highlight w:val="green"/>
              </w:rPr>
            </w:rPrChange>
          </w:rPr>
          <w:t xml:space="preserve"> to </w:t>
        </w:r>
      </w:ins>
      <w:del w:id="564" w:author="Nikki Papenfus" w:date="2025-10-06T15:42:00Z" w16du:dateUtc="2025-10-06T13:42:00Z">
        <w:r w:rsidR="00A51CE3" w:rsidRPr="00270966" w:rsidDel="00105FC5">
          <w:rPr>
            <w:b/>
            <w:bCs/>
          </w:rPr>
          <w:delText>Updat</w:delText>
        </w:r>
        <w:r w:rsidR="005E54FB" w:rsidRPr="00270966" w:rsidDel="00105FC5">
          <w:rPr>
            <w:b/>
            <w:bCs/>
          </w:rPr>
          <w:delText xml:space="preserve">e the </w:delText>
        </w:r>
        <w:r w:rsidR="007822D8" w:rsidRPr="00270966" w:rsidDel="00105FC5">
          <w:rPr>
            <w:b/>
            <w:bCs/>
          </w:rPr>
          <w:delText>Pet</w:delText>
        </w:r>
        <w:r w:rsidR="005E54FB" w:rsidRPr="00270966" w:rsidDel="00105FC5">
          <w:rPr>
            <w:b/>
            <w:bCs/>
          </w:rPr>
          <w:delText xml:space="preserve"> </w:delText>
        </w:r>
        <w:r w:rsidR="007822D8" w:rsidRPr="00270966" w:rsidDel="00105FC5">
          <w:rPr>
            <w:b/>
            <w:bCs/>
          </w:rPr>
          <w:delText xml:space="preserve">Register </w:delText>
        </w:r>
      </w:del>
      <w:ins w:id="565" w:author="Nikki Papenfus" w:date="2025-10-06T15:42:00Z" w16du:dateUtc="2025-10-06T13:42:00Z">
        <w:r w:rsidR="00105FC5" w:rsidRPr="00270966">
          <w:rPr>
            <w:b/>
            <w:bCs/>
          </w:rPr>
          <w:t xml:space="preserve">End Pet Rent </w:t>
        </w:r>
      </w:ins>
      <w:r w:rsidR="007822D8" w:rsidRPr="00270966">
        <w:rPr>
          <w:b/>
          <w:bCs/>
        </w:rPr>
        <w:t xml:space="preserve">at End of Tenancy </w:t>
      </w:r>
      <w:r w:rsidR="00006E09" w:rsidRPr="00270966">
        <w:t xml:space="preserve">– </w:t>
      </w:r>
      <w:del w:id="566" w:author="Nikki Papenfus" w:date="2025-10-06T16:32:00Z" w16du:dateUtc="2025-10-06T14:32:00Z">
        <w:r w:rsidR="00973BB4" w:rsidRPr="00270966" w:rsidDel="009C77E2">
          <w:delText>Enhance</w:delText>
        </w:r>
        <w:r w:rsidR="007822D8" w:rsidRPr="00270966" w:rsidDel="009C77E2">
          <w:delText xml:space="preserve">ments </w:delText>
        </w:r>
      </w:del>
      <w:ins w:id="567" w:author="Nikki Papenfus" w:date="2025-10-06T16:32:00Z" w16du:dateUtc="2025-10-06T14:32:00Z">
        <w:r w:rsidR="009C77E2" w:rsidRPr="00270966">
          <w:rPr>
            <w:rPrChange w:id="568" w:author="Nikki Papenfus" w:date="2025-10-07T13:16:00Z" w16du:dateUtc="2025-10-07T11:16:00Z">
              <w:rPr>
                <w:highlight w:val="green"/>
              </w:rPr>
            </w:rPrChange>
          </w:rPr>
          <w:t>Updates</w:t>
        </w:r>
        <w:r w:rsidR="009C77E2" w:rsidRPr="00270966">
          <w:t xml:space="preserve"> </w:t>
        </w:r>
      </w:ins>
      <w:r w:rsidR="007822D8" w:rsidRPr="00270966">
        <w:t xml:space="preserve">to </w:t>
      </w:r>
      <w:r w:rsidR="00973BB4" w:rsidRPr="00270966">
        <w:t xml:space="preserve">the End of Tenancy </w:t>
      </w:r>
      <w:r w:rsidR="003F14F6" w:rsidRPr="00270966">
        <w:t xml:space="preserve">(EOT) </w:t>
      </w:r>
      <w:del w:id="569" w:author="Nikki Papenfus" w:date="2025-10-06T15:42:00Z" w16du:dateUtc="2025-10-06T13:42:00Z">
        <w:r w:rsidR="00973BB4" w:rsidRPr="00270966" w:rsidDel="00105FC5">
          <w:delText xml:space="preserve">process </w:delText>
        </w:r>
      </w:del>
      <w:ins w:id="570" w:author="Nikki Papenfus" w:date="2025-10-06T15:42:00Z" w16du:dateUtc="2025-10-06T13:42:00Z">
        <w:r w:rsidR="00105FC5" w:rsidRPr="00270966">
          <w:t xml:space="preserve">tasks </w:t>
        </w:r>
      </w:ins>
      <w:r w:rsidR="007822D8" w:rsidRPr="00270966">
        <w:t xml:space="preserve">would </w:t>
      </w:r>
      <w:ins w:id="571" w:author="Nikki Papenfus" w:date="2025-10-06T15:41:00Z" w16du:dateUtc="2025-10-06T13:41:00Z">
        <w:r w:rsidR="009B79F1" w:rsidRPr="00270966">
          <w:t xml:space="preserve">notify the </w:t>
        </w:r>
      </w:ins>
      <w:ins w:id="572" w:author="Nikki Papenfus" w:date="2025-10-06T15:42:00Z" w16du:dateUtc="2025-10-06T13:42:00Z">
        <w:r w:rsidR="00FC395D" w:rsidRPr="00270966">
          <w:t xml:space="preserve">applicable teams to </w:t>
        </w:r>
      </w:ins>
      <w:del w:id="573" w:author="Nikki Papenfus" w:date="2025-10-06T15:42:00Z" w16du:dateUtc="2025-10-06T13:42:00Z">
        <w:r w:rsidR="001A5BD5" w:rsidRPr="00270966" w:rsidDel="00FC395D">
          <w:delText xml:space="preserve">automatically </w:delText>
        </w:r>
      </w:del>
      <w:r w:rsidR="001A5BD5" w:rsidRPr="00270966">
        <w:t>update the pet register</w:t>
      </w:r>
      <w:del w:id="574" w:author="Nikki Papenfus" w:date="2025-10-06T15:42:00Z" w16du:dateUtc="2025-10-06T13:42:00Z">
        <w:r w:rsidR="001A5BD5" w:rsidRPr="00270966" w:rsidDel="008F6FED">
          <w:delText xml:space="preserve"> </w:delText>
        </w:r>
        <w:r w:rsidR="0060683A" w:rsidRPr="00270966" w:rsidDel="008F6FED">
          <w:delText>on confirmation of move-out</w:delText>
        </w:r>
      </w:del>
      <w:del w:id="575" w:author="Nikki Papenfus" w:date="2025-10-06T15:43:00Z" w16du:dateUtc="2025-10-06T13:43:00Z">
        <w:r w:rsidR="00B571DF" w:rsidRPr="00270966" w:rsidDel="008F6FED">
          <w:delText>,</w:delText>
        </w:r>
      </w:del>
      <w:r w:rsidR="00B571DF" w:rsidRPr="00270966">
        <w:t xml:space="preserve"> </w:t>
      </w:r>
      <w:r w:rsidR="001A5BD5" w:rsidRPr="00270966">
        <w:t xml:space="preserve">and </w:t>
      </w:r>
      <w:del w:id="576" w:author="Nikki Papenfus" w:date="2025-10-06T15:43:00Z" w16du:dateUtc="2025-10-06T13:43:00Z">
        <w:r w:rsidR="0001673E" w:rsidRPr="00270966" w:rsidDel="008F6FED">
          <w:delText xml:space="preserve">notify </w:delText>
        </w:r>
        <w:r w:rsidR="00013066" w:rsidRPr="00270966" w:rsidDel="008F6FED">
          <w:delText xml:space="preserve">the </w:delText>
        </w:r>
        <w:r w:rsidR="0001673E" w:rsidRPr="00270966" w:rsidDel="008F6FED">
          <w:delText xml:space="preserve">Credit Control </w:delText>
        </w:r>
        <w:r w:rsidR="00013066" w:rsidRPr="00270966" w:rsidDel="008F6FED">
          <w:delText xml:space="preserve">team </w:delText>
        </w:r>
        <w:r w:rsidR="0001673E" w:rsidRPr="00270966" w:rsidDel="008F6FED">
          <w:delText xml:space="preserve">to </w:delText>
        </w:r>
      </w:del>
      <w:r w:rsidR="0001673E" w:rsidRPr="00270966">
        <w:t xml:space="preserve">end </w:t>
      </w:r>
      <w:del w:id="577" w:author="Nikki Papenfus" w:date="2025-10-06T15:43:00Z" w16du:dateUtc="2025-10-06T13:43:00Z">
        <w:r w:rsidR="0001673E" w:rsidRPr="00270966" w:rsidDel="008F6FED">
          <w:delText xml:space="preserve">the </w:delText>
        </w:r>
      </w:del>
      <w:r w:rsidR="0001673E" w:rsidRPr="00270966">
        <w:t>pet rent in Qube</w:t>
      </w:r>
      <w:ins w:id="578" w:author="Nikki Papenfus" w:date="2025-10-06T15:43:00Z" w16du:dateUtc="2025-10-06T13:43:00Z">
        <w:r w:rsidR="008F6FED" w:rsidRPr="00270966">
          <w:t>,</w:t>
        </w:r>
      </w:ins>
      <w:ins w:id="579" w:author="Nikki Papenfus" w:date="2025-10-06T15:42:00Z" w16du:dateUtc="2025-10-06T13:42:00Z">
        <w:r w:rsidR="008F6FED" w:rsidRPr="00270966">
          <w:t xml:space="preserve"> on confirmation of move-out</w:t>
        </w:r>
      </w:ins>
      <w:r w:rsidR="0001673E" w:rsidRPr="00270966">
        <w:t>.</w:t>
      </w:r>
    </w:p>
    <w:p w14:paraId="5DEE05A1" w14:textId="77777777" w:rsidR="002374E6" w:rsidRPr="00C01D67" w:rsidRDefault="002374E6" w:rsidP="000A2E9D">
      <w:pPr>
        <w:pStyle w:val="OBBulletList"/>
      </w:pPr>
    </w:p>
    <w:p w14:paraId="422947A7" w14:textId="5F420364" w:rsidR="00AE00E9" w:rsidRPr="00C01D67" w:rsidRDefault="00AE00E9" w:rsidP="00145921">
      <w:pPr>
        <w:pStyle w:val="OBBulletList"/>
        <w:rPr>
          <w:ins w:id="580" w:author="Nikki Papenfus" w:date="2025-10-06T15:13:00Z" w16du:dateUtc="2025-10-06T13:13:00Z"/>
          <w:rPrChange w:id="581" w:author="Nikki Papenfus" w:date="2025-10-07T10:15:00Z" w16du:dateUtc="2025-10-07T08:15:00Z">
            <w:rPr>
              <w:ins w:id="582" w:author="Nikki Papenfus" w:date="2025-10-06T15:13:00Z" w16du:dateUtc="2025-10-06T13:13:00Z"/>
              <w:highlight w:val="green"/>
            </w:rPr>
          </w:rPrChange>
        </w:rPr>
      </w:pPr>
      <w:r w:rsidRPr="00C01D67">
        <w:rPr>
          <w:b/>
          <w:bCs/>
        </w:rPr>
        <w:t>Usability</w:t>
      </w:r>
      <w:r w:rsidRPr="00C01D67">
        <w:t xml:space="preserve"> – </w:t>
      </w:r>
      <w:r w:rsidR="00F4139D" w:rsidRPr="00C01D67">
        <w:t xml:space="preserve">The solution </w:t>
      </w:r>
      <w:r w:rsidR="00FC59DF" w:rsidRPr="00C01D67">
        <w:t xml:space="preserve">would </w:t>
      </w:r>
      <w:r w:rsidR="00F4139D" w:rsidRPr="00C01D67">
        <w:t>d</w:t>
      </w:r>
      <w:r w:rsidRPr="00C01D67">
        <w:t xml:space="preserve">eliver </w:t>
      </w:r>
      <w:r w:rsidR="00B63D10" w:rsidRPr="00C01D67" w:rsidDel="00043287">
        <w:t>c</w:t>
      </w:r>
      <w:r w:rsidR="00B63D10" w:rsidRPr="00C01D67">
        <w:t xml:space="preserve">ase </w:t>
      </w:r>
      <w:r w:rsidRPr="00C01D67">
        <w:t>design that provides</w:t>
      </w:r>
      <w:r w:rsidR="00F0151F" w:rsidRPr="00C01D67">
        <w:t xml:space="preserve"> c</w:t>
      </w:r>
      <w:r w:rsidRPr="00C01D67">
        <w:t>onsistency across all case types for ease of training &amp; adoption</w:t>
      </w:r>
      <w:r w:rsidR="00145921" w:rsidRPr="00C01D67">
        <w:t xml:space="preserve">, </w:t>
      </w:r>
      <w:r w:rsidR="00573285" w:rsidRPr="00C01D67">
        <w:t>as well as</w:t>
      </w:r>
      <w:r w:rsidR="00145921" w:rsidRPr="00C01D67">
        <w:t xml:space="preserve"> the a</w:t>
      </w:r>
      <w:r w:rsidRPr="00C01D67">
        <w:t>bility for user</w:t>
      </w:r>
      <w:r w:rsidR="00CD3E81" w:rsidRPr="00C01D67">
        <w:t>s</w:t>
      </w:r>
      <w:r w:rsidRPr="00C01D67">
        <w:t xml:space="preserve"> to pick up a case they have not worked on</w:t>
      </w:r>
      <w:r w:rsidR="00CD3E81" w:rsidRPr="00C01D67">
        <w:t xml:space="preserve"> </w:t>
      </w:r>
      <w:r w:rsidR="00E9791B" w:rsidRPr="00C01D67">
        <w:t xml:space="preserve">before </w:t>
      </w:r>
      <w:r w:rsidR="00CD3E81" w:rsidRPr="00C01D67">
        <w:t>and</w:t>
      </w:r>
      <w:r w:rsidRPr="00C01D67">
        <w:t xml:space="preserve"> </w:t>
      </w:r>
      <w:r w:rsidR="00E9791B" w:rsidRPr="00C01D67">
        <w:t xml:space="preserve">easily </w:t>
      </w:r>
      <w:r w:rsidRPr="00C01D67">
        <w:t>know what needs to be done</w:t>
      </w:r>
      <w:r w:rsidR="00582719" w:rsidRPr="00C01D67">
        <w:t xml:space="preserve"> next</w:t>
      </w:r>
      <w:r w:rsidRPr="00C01D67">
        <w:t xml:space="preserve">. </w:t>
      </w:r>
    </w:p>
    <w:p w14:paraId="731C64B3" w14:textId="10EE6FA5" w:rsidR="006A7BE7" w:rsidRDefault="006A7BE7" w:rsidP="00BC44A7">
      <w:pPr>
        <w:pStyle w:val="OBBulletList"/>
        <w:rPr>
          <w:ins w:id="583" w:author="Nikki Papenfus" w:date="2025-10-07T11:27:00Z" w16du:dateUtc="2025-10-07T09:27:00Z"/>
        </w:rPr>
      </w:pPr>
      <w:commentRangeStart w:id="584"/>
      <w:ins w:id="585" w:author="Nikki Papenfus" w:date="2025-10-06T15:13:00Z" w16du:dateUtc="2025-10-06T13:13:00Z">
        <w:r w:rsidRPr="00C01D67">
          <w:rPr>
            <w:b/>
            <w:bCs/>
            <w:rPrChange w:id="586" w:author="Nikki Papenfus" w:date="2025-10-07T10:15:00Z" w16du:dateUtc="2025-10-07T08:15:00Z">
              <w:rPr>
                <w:b/>
                <w:bCs/>
                <w:highlight w:val="green"/>
              </w:rPr>
            </w:rPrChange>
          </w:rPr>
          <w:t xml:space="preserve">Leverage Standard </w:t>
        </w:r>
      </w:ins>
      <w:ins w:id="587" w:author="Nikki Papenfus" w:date="2025-10-06T15:14:00Z" w16du:dateUtc="2025-10-06T13:14:00Z">
        <w:r w:rsidR="0067401E" w:rsidRPr="00C01D67">
          <w:rPr>
            <w:b/>
            <w:bCs/>
            <w:rPrChange w:id="588" w:author="Nikki Papenfus" w:date="2025-10-07T10:15:00Z" w16du:dateUtc="2025-10-07T08:15:00Z">
              <w:rPr>
                <w:b/>
                <w:bCs/>
                <w:highlight w:val="green"/>
              </w:rPr>
            </w:rPrChange>
          </w:rPr>
          <w:t xml:space="preserve">Salesforce </w:t>
        </w:r>
      </w:ins>
      <w:ins w:id="589" w:author="Nikki Papenfus" w:date="2025-10-06T15:13:00Z" w16du:dateUtc="2025-10-06T13:13:00Z">
        <w:r w:rsidRPr="00C01D67">
          <w:rPr>
            <w:b/>
            <w:bCs/>
            <w:rPrChange w:id="590" w:author="Nikki Papenfus" w:date="2025-10-07T10:15:00Z" w16du:dateUtc="2025-10-07T08:15:00Z">
              <w:rPr>
                <w:b/>
                <w:bCs/>
                <w:highlight w:val="green"/>
              </w:rPr>
            </w:rPrChange>
          </w:rPr>
          <w:t>Case Management Fu</w:t>
        </w:r>
      </w:ins>
      <w:ins w:id="591" w:author="Nikki Papenfus" w:date="2025-10-06T15:14:00Z" w16du:dateUtc="2025-10-06T13:14:00Z">
        <w:r w:rsidRPr="00C01D67">
          <w:rPr>
            <w:b/>
            <w:bCs/>
            <w:rPrChange w:id="592" w:author="Nikki Papenfus" w:date="2025-10-07T10:15:00Z" w16du:dateUtc="2025-10-07T08:15:00Z">
              <w:rPr>
                <w:b/>
                <w:bCs/>
                <w:highlight w:val="green"/>
              </w:rPr>
            </w:rPrChange>
          </w:rPr>
          <w:t xml:space="preserve">nctionality </w:t>
        </w:r>
      </w:ins>
      <w:commentRangeEnd w:id="584"/>
      <w:ins w:id="593" w:author="Nikki Papenfus" w:date="2025-10-07T10:51:00Z" w16du:dateUtc="2025-10-07T08:51:00Z">
        <w:r w:rsidR="00061C4C">
          <w:rPr>
            <w:rStyle w:val="CommentReference"/>
          </w:rPr>
          <w:commentReference w:id="584"/>
        </w:r>
      </w:ins>
      <w:ins w:id="594" w:author="Nikki Papenfus" w:date="2025-10-06T15:14:00Z" w16du:dateUtc="2025-10-06T13:14:00Z">
        <w:r w:rsidRPr="00C01D67">
          <w:rPr>
            <w:rPrChange w:id="595" w:author="Nikki Papenfus" w:date="2025-10-07T10:15:00Z" w16du:dateUtc="2025-10-07T08:15:00Z">
              <w:rPr>
                <w:b/>
                <w:bCs/>
                <w:highlight w:val="green"/>
              </w:rPr>
            </w:rPrChange>
          </w:rPr>
          <w:t>wherever possible</w:t>
        </w:r>
        <w:r w:rsidR="0067401E" w:rsidRPr="00C01D67">
          <w:rPr>
            <w:rPrChange w:id="596" w:author="Nikki Papenfus" w:date="2025-10-07T10:15:00Z" w16du:dateUtc="2025-10-07T08:15:00Z">
              <w:rPr>
                <w:highlight w:val="green"/>
              </w:rPr>
            </w:rPrChange>
          </w:rPr>
          <w:t xml:space="preserve"> to minimise customisations.</w:t>
        </w:r>
      </w:ins>
      <w:ins w:id="597" w:author="Nikki Papenfus" w:date="2025-10-06T16:19:00Z" w16du:dateUtc="2025-10-06T14:19:00Z">
        <w:r w:rsidR="00621484" w:rsidRPr="00C01D67">
          <w:rPr>
            <w:rPrChange w:id="598" w:author="Nikki Papenfus" w:date="2025-10-07T10:15:00Z" w16du:dateUtc="2025-10-07T08:15:00Z">
              <w:rPr>
                <w:highlight w:val="green"/>
              </w:rPr>
            </w:rPrChange>
          </w:rPr>
          <w:t xml:space="preserve"> </w:t>
        </w:r>
      </w:ins>
      <w:ins w:id="599" w:author="Nikki Papenfus" w:date="2025-10-06T15:15:00Z" w16du:dateUtc="2025-10-06T13:15:00Z">
        <w:r w:rsidR="00A15A9C" w:rsidRPr="00C01D67">
          <w:rPr>
            <w:rPrChange w:id="600" w:author="Nikki Papenfus" w:date="2025-10-07T10:15:00Z" w16du:dateUtc="2025-10-07T08:15:00Z">
              <w:rPr>
                <w:highlight w:val="green"/>
              </w:rPr>
            </w:rPrChange>
          </w:rPr>
          <w:t xml:space="preserve">Standard </w:t>
        </w:r>
      </w:ins>
      <w:ins w:id="601" w:author="Nikki Papenfus" w:date="2025-10-06T15:18:00Z" w16du:dateUtc="2025-10-06T13:18:00Z">
        <w:r w:rsidR="00407790" w:rsidRPr="00C01D67">
          <w:rPr>
            <w:rPrChange w:id="602" w:author="Nikki Papenfus" w:date="2025-10-07T10:15:00Z" w16du:dateUtc="2025-10-07T08:15:00Z">
              <w:rPr>
                <w:highlight w:val="green"/>
              </w:rPr>
            </w:rPrChange>
          </w:rPr>
          <w:t xml:space="preserve">case </w:t>
        </w:r>
      </w:ins>
      <w:ins w:id="603" w:author="Nikki Papenfus" w:date="2025-10-06T15:15:00Z" w16du:dateUtc="2025-10-06T13:15:00Z">
        <w:r w:rsidR="00A15A9C" w:rsidRPr="00C01D67">
          <w:rPr>
            <w:rPrChange w:id="604" w:author="Nikki Papenfus" w:date="2025-10-07T10:15:00Z" w16du:dateUtc="2025-10-07T08:15:00Z">
              <w:rPr>
                <w:highlight w:val="green"/>
              </w:rPr>
            </w:rPrChange>
          </w:rPr>
          <w:t xml:space="preserve">functionality includes the </w:t>
        </w:r>
      </w:ins>
      <w:ins w:id="605" w:author="Nikki Papenfus" w:date="2025-10-06T15:14:00Z" w16du:dateUtc="2025-10-06T13:14:00Z">
        <w:r w:rsidRPr="00C01D67">
          <w:rPr>
            <w:rPrChange w:id="606" w:author="Nikki Papenfus" w:date="2025-10-07T10:15:00Z" w16du:dateUtc="2025-10-07T08:15:00Z">
              <w:rPr>
                <w:b/>
                <w:bCs/>
                <w:highlight w:val="green"/>
              </w:rPr>
            </w:rPrChange>
          </w:rPr>
          <w:t xml:space="preserve">ability to attach documents </w:t>
        </w:r>
      </w:ins>
      <w:ins w:id="607" w:author="Nikki Papenfus" w:date="2025-10-06T15:15:00Z" w16du:dateUtc="2025-10-06T13:15:00Z">
        <w:r w:rsidR="00A15A9C" w:rsidRPr="00C01D67">
          <w:rPr>
            <w:rPrChange w:id="608" w:author="Nikki Papenfus" w:date="2025-10-07T10:15:00Z" w16du:dateUtc="2025-10-07T08:15:00Z">
              <w:rPr>
                <w:b/>
                <w:bCs/>
                <w:highlight w:val="green"/>
              </w:rPr>
            </w:rPrChange>
          </w:rPr>
          <w:t xml:space="preserve">and files, send emails, </w:t>
        </w:r>
        <w:r w:rsidR="008C2FFE" w:rsidRPr="00C01D67">
          <w:rPr>
            <w:rPrChange w:id="609" w:author="Nikki Papenfus" w:date="2025-10-07T10:15:00Z" w16du:dateUtc="2025-10-07T08:15:00Z">
              <w:rPr>
                <w:b/>
                <w:bCs/>
                <w:highlight w:val="green"/>
              </w:rPr>
            </w:rPrChange>
          </w:rPr>
          <w:t xml:space="preserve">capture comments, create and assign tasks, </w:t>
        </w:r>
      </w:ins>
      <w:ins w:id="610" w:author="Nikki Papenfus" w:date="2025-10-06T15:16:00Z" w16du:dateUtc="2025-10-06T13:16:00Z">
        <w:r w:rsidR="00D23432" w:rsidRPr="00C01D67">
          <w:rPr>
            <w:rPrChange w:id="611" w:author="Nikki Papenfus" w:date="2025-10-07T10:15:00Z" w16du:dateUtc="2025-10-07T08:15:00Z">
              <w:rPr>
                <w:b/>
                <w:bCs/>
                <w:highlight w:val="green"/>
              </w:rPr>
            </w:rPrChange>
          </w:rPr>
          <w:t>capture call logs</w:t>
        </w:r>
      </w:ins>
      <w:ins w:id="612" w:author="Nikki Papenfus" w:date="2025-10-06T15:17:00Z" w16du:dateUtc="2025-10-06T13:17:00Z">
        <w:r w:rsidR="005A2943" w:rsidRPr="00C01D67">
          <w:rPr>
            <w:rPrChange w:id="613" w:author="Nikki Papenfus" w:date="2025-10-07T10:15:00Z" w16du:dateUtc="2025-10-07T08:15:00Z">
              <w:rPr>
                <w:b/>
                <w:bCs/>
                <w:highlight w:val="green"/>
              </w:rPr>
            </w:rPrChange>
          </w:rPr>
          <w:t xml:space="preserve">, </w:t>
        </w:r>
      </w:ins>
      <w:ins w:id="614" w:author="Nikki Papenfus" w:date="2025-10-06T15:18:00Z" w16du:dateUtc="2025-10-06T13:18:00Z">
        <w:r w:rsidR="00407790" w:rsidRPr="00C01D67">
          <w:rPr>
            <w:rPrChange w:id="615" w:author="Nikki Papenfus" w:date="2025-10-07T10:15:00Z" w16du:dateUtc="2025-10-07T08:15:00Z">
              <w:rPr>
                <w:highlight w:val="green"/>
              </w:rPr>
            </w:rPrChange>
          </w:rPr>
          <w:t xml:space="preserve">and </w:t>
        </w:r>
      </w:ins>
      <w:ins w:id="616" w:author="Nikki Papenfus" w:date="2025-10-07T11:25:00Z" w16du:dateUtc="2025-10-07T09:25:00Z">
        <w:r w:rsidR="003E3C8B">
          <w:t xml:space="preserve">see case history that </w:t>
        </w:r>
      </w:ins>
      <w:ins w:id="617" w:author="Nikki Papenfus" w:date="2025-10-06T15:17:00Z" w16du:dateUtc="2025-10-06T13:17:00Z">
        <w:r w:rsidR="005A2943" w:rsidRPr="00C01D67">
          <w:rPr>
            <w:rPrChange w:id="618" w:author="Nikki Papenfus" w:date="2025-10-07T10:15:00Z" w16du:dateUtc="2025-10-07T08:15:00Z">
              <w:rPr>
                <w:b/>
                <w:bCs/>
                <w:highlight w:val="green"/>
              </w:rPr>
            </w:rPrChange>
          </w:rPr>
          <w:t>track</w:t>
        </w:r>
      </w:ins>
      <w:ins w:id="619" w:author="Nikki Papenfus" w:date="2025-10-07T11:25:00Z" w16du:dateUtc="2025-10-07T09:25:00Z">
        <w:r w:rsidR="003E3C8B">
          <w:t xml:space="preserve">s </w:t>
        </w:r>
      </w:ins>
      <w:ins w:id="620" w:author="Nikki Papenfus" w:date="2025-10-06T15:17:00Z" w16du:dateUtc="2025-10-06T13:17:00Z">
        <w:r w:rsidR="005A2943" w:rsidRPr="00C01D67">
          <w:rPr>
            <w:rPrChange w:id="621" w:author="Nikki Papenfus" w:date="2025-10-07T10:15:00Z" w16du:dateUtc="2025-10-07T08:15:00Z">
              <w:rPr>
                <w:b/>
                <w:bCs/>
                <w:highlight w:val="green"/>
              </w:rPr>
            </w:rPrChange>
          </w:rPr>
          <w:t xml:space="preserve">changes to key </w:t>
        </w:r>
      </w:ins>
      <w:ins w:id="622" w:author="Nikki Papenfus" w:date="2025-10-07T11:26:00Z" w16du:dateUtc="2025-10-07T09:26:00Z">
        <w:r w:rsidR="003E3C8B">
          <w:t>field</w:t>
        </w:r>
      </w:ins>
      <w:ins w:id="623" w:author="Nikki Papenfus" w:date="2025-10-06T15:18:00Z" w16du:dateUtc="2025-10-06T13:18:00Z">
        <w:r w:rsidR="00407790" w:rsidRPr="00C01D67">
          <w:rPr>
            <w:rPrChange w:id="624" w:author="Nikki Papenfus" w:date="2025-10-07T10:15:00Z" w16du:dateUtc="2025-10-07T08:15:00Z">
              <w:rPr>
                <w:highlight w:val="green"/>
              </w:rPr>
            </w:rPrChange>
          </w:rPr>
          <w:t>.</w:t>
        </w:r>
      </w:ins>
    </w:p>
    <w:p w14:paraId="5DC6521A" w14:textId="643C0140" w:rsidR="0003265D" w:rsidRPr="0003265D" w:rsidRDefault="0003265D" w:rsidP="00BC44A7">
      <w:pPr>
        <w:pStyle w:val="OBBulletList"/>
        <w:rPr>
          <w:ins w:id="625" w:author="Nikki Papenfus" w:date="2025-10-07T10:59:00Z" w16du:dateUtc="2025-10-07T08:59:00Z"/>
        </w:rPr>
      </w:pPr>
      <w:ins w:id="626" w:author="Nikki Papenfus" w:date="2025-10-07T11:28:00Z" w16du:dateUtc="2025-10-07T09:28:00Z">
        <w:r>
          <w:t xml:space="preserve">Link and see </w:t>
        </w:r>
      </w:ins>
      <w:ins w:id="627" w:author="Nikki Papenfus" w:date="2025-10-07T11:27:00Z" w16du:dateUtc="2025-10-07T09:27:00Z">
        <w:r w:rsidRPr="0003265D">
          <w:rPr>
            <w:rPrChange w:id="628" w:author="Nikki Papenfus" w:date="2025-10-07T11:27:00Z" w16du:dateUtc="2025-10-07T09:27:00Z">
              <w:rPr>
                <w:b/>
                <w:bCs/>
              </w:rPr>
            </w:rPrChange>
          </w:rPr>
          <w:t>relate</w:t>
        </w:r>
      </w:ins>
      <w:ins w:id="629" w:author="Nikki Papenfus" w:date="2025-10-07T11:28:00Z" w16du:dateUtc="2025-10-07T09:28:00Z">
        <w:r>
          <w:t>d cases</w:t>
        </w:r>
      </w:ins>
    </w:p>
    <w:p w14:paraId="00D3F8EF" w14:textId="5A2B5092" w:rsidR="00DE0142" w:rsidRPr="00320C2C" w:rsidRDefault="00320C2C" w:rsidP="00BC44A7">
      <w:pPr>
        <w:pStyle w:val="OBBulletList"/>
        <w:rPr>
          <w:ins w:id="630" w:author="Nikki Papenfus" w:date="2025-10-07T10:55:00Z" w16du:dateUtc="2025-10-07T08:55:00Z"/>
        </w:rPr>
      </w:pPr>
      <w:ins w:id="631" w:author="Nikki Papenfus" w:date="2025-10-07T10:59:00Z" w16du:dateUtc="2025-10-07T08:59:00Z">
        <w:r w:rsidRPr="00320C2C">
          <w:rPr>
            <w:rPrChange w:id="632" w:author="Nikki Papenfus" w:date="2025-10-07T10:59:00Z" w16du:dateUtc="2025-10-07T08:59:00Z">
              <w:rPr>
                <w:b/>
                <w:bCs/>
              </w:rPr>
            </w:rPrChange>
          </w:rPr>
          <w:t>Automation tools</w:t>
        </w:r>
      </w:ins>
    </w:p>
    <w:p w14:paraId="4A62D727" w14:textId="02CAD004" w:rsidR="007D5BC5" w:rsidRPr="007D5BC5" w:rsidRDefault="007D5BC5" w:rsidP="007D5BC5">
      <w:pPr>
        <w:pStyle w:val="OBBulletList"/>
        <w:numPr>
          <w:ilvl w:val="1"/>
          <w:numId w:val="14"/>
        </w:numPr>
        <w:rPr>
          <w:ins w:id="633" w:author="Nikki Papenfus" w:date="2025-10-07T10:55:00Z" w16du:dateUtc="2025-10-07T08:55:00Z"/>
          <w:rPrChange w:id="634" w:author="Nikki Papenfus" w:date="2025-10-07T10:56:00Z" w16du:dateUtc="2025-10-07T08:56:00Z">
            <w:rPr>
              <w:ins w:id="635" w:author="Nikki Papenfus" w:date="2025-10-07T10:55:00Z" w16du:dateUtc="2025-10-07T08:55:00Z"/>
              <w:b/>
              <w:bCs/>
            </w:rPr>
          </w:rPrChange>
        </w:rPr>
      </w:pPr>
      <w:ins w:id="636" w:author="Nikki Papenfus" w:date="2025-10-07T10:56:00Z" w16du:dateUtc="2025-10-07T08:56:00Z">
        <w:r>
          <w:t xml:space="preserve">Automated case escalation </w:t>
        </w:r>
      </w:ins>
    </w:p>
    <w:p w14:paraId="719800F4" w14:textId="4D63B0F9" w:rsidR="007D5BC5" w:rsidRDefault="007D5BC5" w:rsidP="007D5BC5">
      <w:pPr>
        <w:pStyle w:val="OBBulletList"/>
        <w:numPr>
          <w:ilvl w:val="1"/>
          <w:numId w:val="14"/>
        </w:numPr>
        <w:rPr>
          <w:ins w:id="637" w:author="Nikki Papenfus" w:date="2025-10-07T10:57:00Z" w16du:dateUtc="2025-10-07T08:57:00Z"/>
        </w:rPr>
      </w:pPr>
      <w:ins w:id="638" w:author="Nikki Papenfus" w:date="2025-10-07T10:56:00Z" w16du:dateUtc="2025-10-07T08:56:00Z">
        <w:r>
          <w:t xml:space="preserve">Automated case assignment </w:t>
        </w:r>
      </w:ins>
    </w:p>
    <w:p w14:paraId="7FD3ACAD" w14:textId="26C70895" w:rsidR="00320A06" w:rsidRPr="007D5BC5" w:rsidRDefault="00320A06">
      <w:pPr>
        <w:pStyle w:val="OBBulletList"/>
        <w:numPr>
          <w:ilvl w:val="1"/>
          <w:numId w:val="14"/>
        </w:numPr>
        <w:rPr>
          <w:ins w:id="639" w:author="Nikki Papenfus" w:date="2025-10-06T16:36:00Z" w16du:dateUtc="2025-10-06T14:36:00Z"/>
          <w:rPrChange w:id="640" w:author="Nikki Papenfus" w:date="2025-10-07T10:56:00Z" w16du:dateUtc="2025-10-07T08:56:00Z">
            <w:rPr>
              <w:ins w:id="641" w:author="Nikki Papenfus" w:date="2025-10-06T16:36:00Z" w16du:dateUtc="2025-10-06T14:36:00Z"/>
              <w:highlight w:val="green"/>
            </w:rPr>
          </w:rPrChange>
        </w:rPr>
        <w:pPrChange w:id="642" w:author="Nikki Papenfus" w:date="2025-10-07T10:55:00Z" w16du:dateUtc="2025-10-07T08:55:00Z">
          <w:pPr>
            <w:pStyle w:val="OBBulletList"/>
          </w:pPr>
        </w:pPrChange>
      </w:pPr>
      <w:commentRangeStart w:id="643"/>
      <w:ins w:id="644" w:author="Nikki Papenfus" w:date="2025-10-07T10:57:00Z" w16du:dateUtc="2025-10-07T08:57:00Z">
        <w:r>
          <w:t>Automated response emails</w:t>
        </w:r>
      </w:ins>
      <w:commentRangeEnd w:id="643"/>
      <w:ins w:id="645" w:author="Nikki Papenfus" w:date="2025-10-07T11:15:00Z" w16du:dateUtc="2025-10-07T09:15:00Z">
        <w:r w:rsidR="00A03B38">
          <w:rPr>
            <w:rStyle w:val="CommentReference"/>
          </w:rPr>
          <w:commentReference w:id="643"/>
        </w:r>
      </w:ins>
    </w:p>
    <w:p w14:paraId="38109AE8" w14:textId="2B18BB6F" w:rsidR="005A2943" w:rsidRDefault="00324F61" w:rsidP="00145921">
      <w:pPr>
        <w:pStyle w:val="OBBulletList"/>
        <w:rPr>
          <w:ins w:id="646" w:author="Nikki Papenfus" w:date="2025-10-07T12:30:00Z" w16du:dateUtc="2025-10-07T10:30:00Z"/>
        </w:rPr>
      </w:pPr>
      <w:ins w:id="647" w:author="Nikki Papenfus" w:date="2025-10-06T17:29:00Z" w16du:dateUtc="2025-10-06T15:29:00Z">
        <w:r w:rsidRPr="007A7E47">
          <w:rPr>
            <w:b/>
            <w:bCs/>
          </w:rPr>
          <w:t xml:space="preserve">Provide </w:t>
        </w:r>
      </w:ins>
      <w:ins w:id="648" w:author="Nikki Papenfus" w:date="2025-10-06T16:36:00Z" w16du:dateUtc="2025-10-06T14:36:00Z">
        <w:r w:rsidR="00AF68AF" w:rsidRPr="007A7E47">
          <w:rPr>
            <w:b/>
            <w:bCs/>
            <w:rPrChange w:id="649" w:author="Nikki Papenfus" w:date="2025-10-07T10:42:00Z" w16du:dateUtc="2025-10-07T08:42:00Z">
              <w:rPr>
                <w:b/>
                <w:bCs/>
                <w:highlight w:val="green"/>
              </w:rPr>
            </w:rPrChange>
          </w:rPr>
          <w:t>Emai</w:t>
        </w:r>
      </w:ins>
      <w:ins w:id="650" w:author="Nikki Papenfus" w:date="2025-10-06T16:37:00Z" w16du:dateUtc="2025-10-06T14:37:00Z">
        <w:r w:rsidR="00AF68AF" w:rsidRPr="007A7E47">
          <w:rPr>
            <w:b/>
            <w:bCs/>
            <w:rPrChange w:id="651" w:author="Nikki Papenfus" w:date="2025-10-07T10:42:00Z" w16du:dateUtc="2025-10-07T08:42:00Z">
              <w:rPr>
                <w:b/>
                <w:bCs/>
                <w:highlight w:val="green"/>
              </w:rPr>
            </w:rPrChange>
          </w:rPr>
          <w:t xml:space="preserve">l </w:t>
        </w:r>
      </w:ins>
      <w:ins w:id="652" w:author="Nikki Papenfus" w:date="2025-10-06T17:29:00Z" w16du:dateUtc="2025-10-06T15:29:00Z">
        <w:r w:rsidRPr="007A7E47">
          <w:rPr>
            <w:b/>
            <w:bCs/>
          </w:rPr>
          <w:t>T</w:t>
        </w:r>
      </w:ins>
      <w:ins w:id="653" w:author="Nikki Papenfus" w:date="2025-10-06T16:37:00Z" w16du:dateUtc="2025-10-06T14:37:00Z">
        <w:r w:rsidR="00AF68AF" w:rsidRPr="007A7E47">
          <w:rPr>
            <w:b/>
            <w:bCs/>
            <w:rPrChange w:id="654" w:author="Nikki Papenfus" w:date="2025-10-07T10:42:00Z" w16du:dateUtc="2025-10-07T08:42:00Z">
              <w:rPr>
                <w:b/>
                <w:bCs/>
                <w:highlight w:val="green"/>
              </w:rPr>
            </w:rPrChange>
          </w:rPr>
          <w:t>emplates</w:t>
        </w:r>
      </w:ins>
      <w:ins w:id="655" w:author="Nikki Papenfus" w:date="2025-10-07T10:16:00Z" w16du:dateUtc="2025-10-07T08:16:00Z">
        <w:r w:rsidR="006E3961" w:rsidRPr="007A7E47">
          <w:rPr>
            <w:b/>
            <w:bCs/>
          </w:rPr>
          <w:t xml:space="preserve"> </w:t>
        </w:r>
      </w:ins>
      <w:ins w:id="656" w:author="Nikki Papenfus" w:date="2025-10-07T10:38:00Z" w16du:dateUtc="2025-10-07T08:38:00Z">
        <w:r w:rsidR="00D95580" w:rsidRPr="007A7E47">
          <w:rPr>
            <w:rPrChange w:id="657" w:author="Nikki Papenfus" w:date="2025-10-07T10:42:00Z" w16du:dateUtc="2025-10-07T08:42:00Z">
              <w:rPr>
                <w:b/>
                <w:bCs/>
              </w:rPr>
            </w:rPrChange>
          </w:rPr>
          <w:t>to</w:t>
        </w:r>
        <w:r w:rsidR="00D95580" w:rsidRPr="007A7E47">
          <w:rPr>
            <w:b/>
            <w:bCs/>
          </w:rPr>
          <w:t xml:space="preserve"> </w:t>
        </w:r>
      </w:ins>
      <w:ins w:id="658" w:author="Nikki Papenfus" w:date="2025-10-07T10:39:00Z" w16du:dateUtc="2025-10-07T08:39:00Z">
        <w:r w:rsidR="00D95580" w:rsidRPr="007A7E47">
          <w:t xml:space="preserve">assist </w:t>
        </w:r>
      </w:ins>
      <w:ins w:id="659" w:author="Nikki Papenfus" w:date="2025-10-07T10:16:00Z" w16du:dateUtc="2025-10-07T08:16:00Z">
        <w:r w:rsidR="006E3961" w:rsidRPr="007A7E47">
          <w:t xml:space="preserve">users </w:t>
        </w:r>
      </w:ins>
      <w:ins w:id="660" w:author="Nikki Papenfus" w:date="2025-10-07T10:39:00Z" w16du:dateUtc="2025-10-07T08:39:00Z">
        <w:r w:rsidR="00A0705C" w:rsidRPr="007A7E47">
          <w:t xml:space="preserve">in sending </w:t>
        </w:r>
      </w:ins>
      <w:ins w:id="661" w:author="Nikki Papenfus" w:date="2025-10-07T10:58:00Z" w16du:dateUtc="2025-10-07T08:58:00Z">
        <w:r w:rsidR="001148E4">
          <w:t xml:space="preserve">standardized, </w:t>
        </w:r>
      </w:ins>
      <w:ins w:id="662" w:author="Nikki Papenfus" w:date="2025-10-07T10:39:00Z" w16du:dateUtc="2025-10-07T08:39:00Z">
        <w:r w:rsidR="00A0705C" w:rsidRPr="007A7E47">
          <w:t>case-related notifications</w:t>
        </w:r>
      </w:ins>
      <w:ins w:id="663" w:author="Nikki Papenfus" w:date="2025-10-07T10:40:00Z" w16du:dateUtc="2025-10-07T08:40:00Z">
        <w:r w:rsidR="00EA43B8" w:rsidRPr="007A7E47">
          <w:t>.</w:t>
        </w:r>
      </w:ins>
      <w:ins w:id="664" w:author="Nikki Papenfus" w:date="2025-10-07T10:16:00Z" w16du:dateUtc="2025-10-07T08:16:00Z">
        <w:r w:rsidR="006E3961" w:rsidRPr="007A7E47">
          <w:t xml:space="preserve"> </w:t>
        </w:r>
      </w:ins>
    </w:p>
    <w:p w14:paraId="798F7DF9" w14:textId="77777777" w:rsidR="00B57DE0" w:rsidRPr="00B57DE0" w:rsidRDefault="00B57DE0" w:rsidP="00B57DE0">
      <w:pPr>
        <w:pStyle w:val="OBBulletList"/>
        <w:rPr>
          <w:ins w:id="665" w:author="Nikki Papenfus" w:date="2025-10-07T12:30:00Z" w16du:dateUtc="2025-10-07T10:30:00Z"/>
          <w:bCs/>
          <w:rPrChange w:id="666" w:author="Nikki Papenfus" w:date="2025-10-07T12:30:00Z" w16du:dateUtc="2025-10-07T10:30:00Z">
            <w:rPr>
              <w:ins w:id="667" w:author="Nikki Papenfus" w:date="2025-10-07T12:30:00Z" w16du:dateUtc="2025-10-07T10:30:00Z"/>
              <w:bCs/>
              <w:highlight w:val="green"/>
            </w:rPr>
          </w:rPrChange>
        </w:rPr>
      </w:pPr>
      <w:ins w:id="668" w:author="Nikki Papenfus" w:date="2025-10-07T12:30:00Z" w16du:dateUtc="2025-10-07T10:30:00Z">
        <w:r w:rsidRPr="00B57DE0">
          <w:rPr>
            <w:b/>
            <w:bCs/>
            <w:rPrChange w:id="669" w:author="Nikki Papenfus" w:date="2025-10-07T12:30:00Z" w16du:dateUtc="2025-10-07T10:30:00Z">
              <w:rPr>
                <w:b/>
                <w:bCs/>
                <w:highlight w:val="green"/>
              </w:rPr>
            </w:rPrChange>
          </w:rPr>
          <w:t>Communications –</w:t>
        </w:r>
        <w:r w:rsidRPr="00B57DE0">
          <w:rPr>
            <w:rPrChange w:id="670" w:author="Nikki Papenfus" w:date="2025-10-07T12:30:00Z" w16du:dateUtc="2025-10-07T10:30:00Z">
              <w:rPr>
                <w:highlight w:val="green"/>
              </w:rPr>
            </w:rPrChange>
          </w:rPr>
          <w:t xml:space="preserve"> Users would be able to send emails to tenants and stakeholders directly from a Salesforce case, using email templates. All outgoing emails, as well as any replies to those emails, would be visible on the </w:t>
        </w:r>
        <w:r w:rsidRPr="00B57DE0">
          <w:rPr>
            <w:bCs/>
            <w:rPrChange w:id="671" w:author="Nikki Papenfus" w:date="2025-10-07T12:30:00Z" w16du:dateUtc="2025-10-07T10:30:00Z">
              <w:rPr>
                <w:bCs/>
                <w:highlight w:val="green"/>
              </w:rPr>
            </w:rPrChange>
          </w:rPr>
          <w:t xml:space="preserve">case’s activity timeline within Salesforce. </w:t>
        </w:r>
      </w:ins>
    </w:p>
    <w:p w14:paraId="3E8CE96A" w14:textId="77777777" w:rsidR="00B57DE0" w:rsidRPr="007A7E47" w:rsidRDefault="00B57DE0" w:rsidP="00145921">
      <w:pPr>
        <w:pStyle w:val="OBBulletList"/>
      </w:pPr>
    </w:p>
    <w:p w14:paraId="03AA907A" w14:textId="3C06FD8A" w:rsidR="00E348FA" w:rsidRPr="00493BF1" w:rsidRDefault="00E348FA" w:rsidP="00E348FA">
      <w:pPr>
        <w:pStyle w:val="OBBulletList"/>
      </w:pPr>
      <w:commentRangeStart w:id="672"/>
      <w:r w:rsidRPr="00493BF1">
        <w:rPr>
          <w:b/>
          <w:bCs/>
        </w:rPr>
        <w:t xml:space="preserve">KPI Tracking </w:t>
      </w:r>
      <w:r w:rsidRPr="00493BF1">
        <w:t xml:space="preserve">– </w:t>
      </w:r>
      <w:r w:rsidR="00573285" w:rsidRPr="00493BF1">
        <w:t>Users would be able to s</w:t>
      </w:r>
      <w:r w:rsidRPr="00493BF1">
        <w:t xml:space="preserve">ee </w:t>
      </w:r>
      <w:proofErr w:type="gramStart"/>
      <w:r w:rsidRPr="00493BF1">
        <w:t>at a glance</w:t>
      </w:r>
      <w:proofErr w:type="gramEnd"/>
      <w:r w:rsidRPr="00493BF1">
        <w:t xml:space="preserve"> whether a case or task </w:t>
      </w:r>
      <w:r w:rsidR="00F10251" w:rsidRPr="00493BF1">
        <w:t>is approaching or</w:t>
      </w:r>
      <w:r w:rsidRPr="00493BF1">
        <w:t xml:space="preserve"> passed</w:t>
      </w:r>
      <w:r w:rsidR="00F10251" w:rsidRPr="00493BF1">
        <w:t xml:space="preserve"> </w:t>
      </w:r>
      <w:r w:rsidRPr="00493BF1">
        <w:t>a deadline</w:t>
      </w:r>
      <w:commentRangeEnd w:id="672"/>
      <w:r w:rsidR="007B035B">
        <w:rPr>
          <w:rStyle w:val="CommentReference"/>
        </w:rPr>
        <w:commentReference w:id="672"/>
      </w:r>
      <w:r w:rsidRPr="00493BF1">
        <w:t xml:space="preserve">; </w:t>
      </w:r>
      <w:r w:rsidR="002338EF" w:rsidRPr="00493BF1">
        <w:t xml:space="preserve">SLA </w:t>
      </w:r>
      <w:r w:rsidRPr="00493BF1">
        <w:t>escalations</w:t>
      </w:r>
      <w:r w:rsidR="00573285" w:rsidRPr="00493BF1">
        <w:t xml:space="preserve"> may be </w:t>
      </w:r>
      <w:r w:rsidR="002338EF" w:rsidRPr="00493BF1">
        <w:t>automated</w:t>
      </w:r>
      <w:r w:rsidRPr="00493BF1">
        <w:t xml:space="preserve">. </w:t>
      </w:r>
    </w:p>
    <w:p w14:paraId="7CEA9BCA" w14:textId="7418423F" w:rsidR="00F216C3" w:rsidRPr="009B215B" w:rsidRDefault="006D24B5" w:rsidP="000A2E9D">
      <w:pPr>
        <w:pStyle w:val="OBBulletList"/>
      </w:pPr>
      <w:r w:rsidRPr="009B215B">
        <w:rPr>
          <w:b/>
          <w:bCs/>
        </w:rPr>
        <w:t xml:space="preserve">Operational Dashboards </w:t>
      </w:r>
      <w:r w:rsidR="00325D1B" w:rsidRPr="009B215B">
        <w:t xml:space="preserve">provide </w:t>
      </w:r>
      <w:r w:rsidR="004832E9" w:rsidRPr="009B215B">
        <w:t>easy access to information, items to be worked on</w:t>
      </w:r>
      <w:r w:rsidR="009E0118" w:rsidRPr="009B215B">
        <w:t xml:space="preserve">, </w:t>
      </w:r>
      <w:r w:rsidR="004832E9" w:rsidRPr="009B215B">
        <w:t xml:space="preserve">and </w:t>
      </w:r>
      <w:r w:rsidR="00345392" w:rsidRPr="009B215B">
        <w:t>KPIs</w:t>
      </w:r>
      <w:r w:rsidR="004832E9" w:rsidRPr="009B215B">
        <w:t>.</w:t>
      </w:r>
    </w:p>
    <w:p w14:paraId="66480A97" w14:textId="7BFA776D" w:rsidR="009407AA" w:rsidRDefault="009407AA" w:rsidP="00036498">
      <w:pPr>
        <w:pStyle w:val="Level2Heading"/>
        <w:rPr>
          <w:ins w:id="673" w:author="Nikki Papenfus" w:date="2025-09-29T16:54:00Z" w16du:dateUtc="2025-09-29T14:54:00Z"/>
        </w:rPr>
      </w:pPr>
      <w:bookmarkStart w:id="674" w:name="_Toc210133394"/>
      <w:bookmarkStart w:id="675" w:name="_Toc34022130"/>
      <w:bookmarkStart w:id="676" w:name="_Toc475449749"/>
      <w:ins w:id="677" w:author="Nikki Papenfus" w:date="2025-09-29T16:14:00Z" w16du:dateUtc="2025-09-29T14:14:00Z">
        <w:r>
          <w:t>Context Diagram</w:t>
        </w:r>
      </w:ins>
      <w:bookmarkEnd w:id="674"/>
    </w:p>
    <w:p w14:paraId="75E142D1" w14:textId="235D627F" w:rsidR="00A74F2C" w:rsidRPr="00A74F2C" w:rsidRDefault="00A74F2C">
      <w:pPr>
        <w:rPr>
          <w:ins w:id="678" w:author="Nikki Papenfus" w:date="2025-09-29T16:14:00Z" w16du:dateUtc="2025-09-29T14:14:00Z"/>
        </w:rPr>
        <w:pPrChange w:id="679" w:author="Nikki Papenfus" w:date="2025-09-29T16:54:00Z" w16du:dateUtc="2025-09-29T14:54:00Z">
          <w:pPr>
            <w:pStyle w:val="Level2Heading"/>
          </w:pPr>
        </w:pPrChange>
      </w:pPr>
      <w:ins w:id="680" w:author="Nikki Papenfus" w:date="2025-09-29T16:54:00Z" w16du:dateUtc="2025-09-29T14:54:00Z">
        <w:r>
          <w:t xml:space="preserve">The following provides an overview of the </w:t>
        </w:r>
      </w:ins>
      <w:ins w:id="681" w:author="Nikki Papenfus" w:date="2025-09-29T16:55:00Z" w16du:dateUtc="2025-09-29T14:55:00Z">
        <w:r>
          <w:t xml:space="preserve">proposed </w:t>
        </w:r>
      </w:ins>
      <w:ins w:id="682" w:author="Nikki Papenfus" w:date="2025-09-29T16:54:00Z" w16du:dateUtc="2025-09-29T14:54:00Z">
        <w:r>
          <w:t>solution</w:t>
        </w:r>
      </w:ins>
      <w:ins w:id="683" w:author="Nikki Papenfus" w:date="2025-09-30T12:22:00Z" w16du:dateUtc="2025-09-30T10:22:00Z">
        <w:r w:rsidR="000616B7">
          <w:t>’s</w:t>
        </w:r>
      </w:ins>
      <w:ins w:id="684" w:author="Nikki Papenfus" w:date="2025-09-29T16:54:00Z" w16du:dateUtc="2025-09-29T14:54:00Z">
        <w:r>
          <w:t xml:space="preserve"> </w:t>
        </w:r>
      </w:ins>
      <w:ins w:id="685" w:author="Nikki Papenfus" w:date="2025-09-30T11:40:00Z" w16du:dateUtc="2025-09-30T09:40:00Z">
        <w:r w:rsidR="00BD1F7A">
          <w:t xml:space="preserve">users and </w:t>
        </w:r>
      </w:ins>
      <w:ins w:id="686" w:author="Nikki Papenfus" w:date="2025-09-29T16:54:00Z" w16du:dateUtc="2025-09-29T14:54:00Z">
        <w:r>
          <w:t>interfaces:</w:t>
        </w:r>
      </w:ins>
    </w:p>
    <w:p w14:paraId="5D143613" w14:textId="55B10534" w:rsidR="00A42211" w:rsidRDefault="00932B52">
      <w:pPr>
        <w:keepNext/>
        <w:ind w:left="-1134"/>
        <w:rPr>
          <w:ins w:id="687" w:author="Nikki Papenfus" w:date="2025-09-29T16:44:00Z" w16du:dateUtc="2025-09-29T14:44:00Z"/>
        </w:rPr>
        <w:pPrChange w:id="688" w:author="Nikki Papenfus" w:date="2025-09-29T16:47:00Z" w16du:dateUtc="2025-09-29T14:47:00Z">
          <w:pPr>
            <w:ind w:left="-993"/>
          </w:pPr>
        </w:pPrChange>
      </w:pPr>
      <w:commentRangeStart w:id="689"/>
      <w:ins w:id="690" w:author="Nikki Papenfus" w:date="2025-10-06T07:59:00Z" w16du:dateUtc="2025-10-06T05:59:00Z">
        <w:r w:rsidRPr="00932B52">
          <w:rPr>
            <w:noProof/>
          </w:rPr>
          <w:drawing>
            <wp:inline distT="0" distB="0" distL="0" distR="0" wp14:anchorId="03218073" wp14:editId="539DA8D6">
              <wp:extent cx="7150132" cy="6305909"/>
              <wp:effectExtent l="0" t="0" r="0" b="0"/>
              <wp:docPr id="1075273556" name="Picture 1" descr="A diagram of a salesforce case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3556" name="Picture 1" descr="A diagram of a salesforce case management system&#10;&#10;AI-generated content may be incorrect."/>
                      <pic:cNvPicPr/>
                    </pic:nvPicPr>
                    <pic:blipFill>
                      <a:blip r:embed="rId23"/>
                      <a:stretch>
                        <a:fillRect/>
                      </a:stretch>
                    </pic:blipFill>
                    <pic:spPr>
                      <a:xfrm>
                        <a:off x="0" y="0"/>
                        <a:ext cx="7167038" cy="6320819"/>
                      </a:xfrm>
                      <a:prstGeom prst="rect">
                        <a:avLst/>
                      </a:prstGeom>
                    </pic:spPr>
                  </pic:pic>
                </a:graphicData>
              </a:graphic>
            </wp:inline>
          </w:drawing>
        </w:r>
      </w:ins>
      <w:commentRangeEnd w:id="689"/>
      <w:ins w:id="691" w:author="Nikki Papenfus" w:date="2025-10-06T17:21:00Z" w16du:dateUtc="2025-10-06T15:21:00Z">
        <w:r w:rsidR="00800108">
          <w:rPr>
            <w:rStyle w:val="CommentReference"/>
          </w:rPr>
          <w:commentReference w:id="689"/>
        </w:r>
      </w:ins>
    </w:p>
    <w:p w14:paraId="4AE31C3E" w14:textId="53DF4EF7" w:rsidR="009407AA" w:rsidRDefault="00A42211" w:rsidP="00A42211">
      <w:pPr>
        <w:pStyle w:val="Caption"/>
        <w:rPr>
          <w:ins w:id="692" w:author="Nikki Papenfus" w:date="2025-09-29T16:55:00Z" w16du:dateUtc="2025-09-29T14:55:00Z"/>
        </w:rPr>
      </w:pPr>
      <w:ins w:id="693" w:author="Nikki Papenfus" w:date="2025-09-29T16:44:00Z" w16du:dateUtc="2025-09-29T14:44:00Z">
        <w:r>
          <w:t xml:space="preserve">Figure </w:t>
        </w:r>
        <w:r>
          <w:fldChar w:fldCharType="begin"/>
        </w:r>
        <w:r>
          <w:instrText xml:space="preserve"> SEQ Figure \* ARABIC </w:instrText>
        </w:r>
      </w:ins>
      <w:r>
        <w:fldChar w:fldCharType="separate"/>
      </w:r>
      <w:ins w:id="694" w:author="Nikki Papenfus" w:date="2025-09-30T16:45:00Z" w16du:dateUtc="2025-09-30T14:45:00Z">
        <w:r w:rsidR="009450CC">
          <w:rPr>
            <w:noProof/>
          </w:rPr>
          <w:t>6</w:t>
        </w:r>
      </w:ins>
      <w:ins w:id="695" w:author="Nikki Papenfus" w:date="2025-09-29T16:44:00Z" w16du:dateUtc="2025-09-29T14:44:00Z">
        <w:r>
          <w:fldChar w:fldCharType="end"/>
        </w:r>
        <w:r>
          <w:t xml:space="preserve">: </w:t>
        </w:r>
      </w:ins>
      <w:ins w:id="696" w:author="Nikki Papenfus" w:date="2025-09-29T16:59:00Z" w16du:dateUtc="2025-09-29T14:59:00Z">
        <w:r w:rsidR="006A356C">
          <w:t xml:space="preserve">Proposed Solution </w:t>
        </w:r>
      </w:ins>
      <w:ins w:id="697" w:author="Nikki Papenfus" w:date="2025-09-29T16:44:00Z" w16du:dateUtc="2025-09-29T14:44:00Z">
        <w:r>
          <w:t>Context Diagram</w:t>
        </w:r>
      </w:ins>
    </w:p>
    <w:p w14:paraId="2C3117B3" w14:textId="3812901F" w:rsidR="005757BF" w:rsidRPr="00F02264" w:rsidRDefault="00A22AE1">
      <w:pPr>
        <w:pStyle w:val="OBBulletList"/>
        <w:rPr>
          <w:ins w:id="698" w:author="Nikki Papenfus" w:date="2025-09-30T11:23:00Z" w16du:dateUtc="2025-09-30T09:23:00Z"/>
          <w:highlight w:val="green"/>
          <w:rPrChange w:id="699" w:author="Nikki Papenfus" w:date="2025-10-06T14:49:00Z" w16du:dateUtc="2025-10-06T12:49:00Z">
            <w:rPr>
              <w:ins w:id="700" w:author="Nikki Papenfus" w:date="2025-09-30T11:23:00Z" w16du:dateUtc="2025-09-30T09:23:00Z"/>
              <w:highlight w:val="yellow"/>
            </w:rPr>
          </w:rPrChange>
        </w:rPr>
        <w:pPrChange w:id="701" w:author="Nikki Papenfus" w:date="2025-09-30T11:43:00Z" w16du:dateUtc="2025-09-30T09:43:00Z">
          <w:pPr>
            <w:pStyle w:val="OBBulletList"/>
            <w:jc w:val="left"/>
          </w:pPr>
        </w:pPrChange>
      </w:pPr>
      <w:ins w:id="702" w:author="Nikki Papenfus" w:date="2025-09-29T16:55:00Z" w16du:dateUtc="2025-09-29T14:55:00Z">
        <w:r w:rsidRPr="00F02264">
          <w:rPr>
            <w:b/>
            <w:bCs/>
            <w:highlight w:val="green"/>
            <w:lang w:eastAsia="en-ZA"/>
            <w:rPrChange w:id="703" w:author="Nikki Papenfus" w:date="2025-10-06T14:49:00Z" w16du:dateUtc="2025-10-06T12:49:00Z">
              <w:rPr>
                <w:b/>
                <w:bCs/>
                <w:lang w:eastAsia="en-ZA"/>
              </w:rPr>
            </w:rPrChange>
          </w:rPr>
          <w:t>Salesforce Case Management</w:t>
        </w:r>
        <w:r w:rsidRPr="00F02264">
          <w:rPr>
            <w:highlight w:val="green"/>
            <w:lang w:eastAsia="en-ZA"/>
            <w:rPrChange w:id="704" w:author="Nikki Papenfus" w:date="2025-10-06T14:49:00Z" w16du:dateUtc="2025-10-06T12:49:00Z">
              <w:rPr>
                <w:lang w:eastAsia="en-ZA"/>
              </w:rPr>
            </w:rPrChange>
          </w:rPr>
          <w:t xml:space="preserve"> – </w:t>
        </w:r>
      </w:ins>
      <w:ins w:id="705" w:author="Nikki Papenfus" w:date="2025-10-01T10:32:00Z" w16du:dateUtc="2025-10-01T08:32:00Z">
        <w:r w:rsidR="00AF097A" w:rsidRPr="00F02264">
          <w:rPr>
            <w:highlight w:val="green"/>
            <w:lang w:eastAsia="en-ZA"/>
            <w:rPrChange w:id="706" w:author="Nikki Papenfus" w:date="2025-10-06T14:49:00Z" w16du:dateUtc="2025-10-06T12:49:00Z">
              <w:rPr>
                <w:lang w:eastAsia="en-ZA"/>
              </w:rPr>
            </w:rPrChange>
          </w:rPr>
          <w:t>C</w:t>
        </w:r>
      </w:ins>
      <w:ins w:id="707" w:author="Nikki Papenfus" w:date="2025-09-30T11:38:00Z" w16du:dateUtc="2025-09-30T09:38:00Z">
        <w:r w:rsidR="00293A1F" w:rsidRPr="00F02264">
          <w:rPr>
            <w:highlight w:val="green"/>
            <w:lang w:eastAsia="en-ZA"/>
            <w:rPrChange w:id="708" w:author="Nikki Papenfus" w:date="2025-10-06T14:49:00Z" w16du:dateUtc="2025-10-06T12:49:00Z">
              <w:rPr>
                <w:lang w:eastAsia="en-ZA"/>
              </w:rPr>
            </w:rPrChange>
          </w:rPr>
          <w:t xml:space="preserve">ase types would be created </w:t>
        </w:r>
      </w:ins>
      <w:ins w:id="709" w:author="Nikki Papenfus" w:date="2025-09-30T14:03:00Z" w16du:dateUtc="2025-09-30T12:03:00Z">
        <w:r w:rsidR="002916F5" w:rsidRPr="00F02264">
          <w:rPr>
            <w:highlight w:val="green"/>
            <w:lang w:eastAsia="en-ZA"/>
            <w:rPrChange w:id="710" w:author="Nikki Papenfus" w:date="2025-10-06T14:49:00Z" w16du:dateUtc="2025-10-06T12:49:00Z">
              <w:rPr>
                <w:lang w:eastAsia="en-ZA"/>
              </w:rPr>
            </w:rPrChange>
          </w:rPr>
          <w:t xml:space="preserve">for each scenario to be managed </w:t>
        </w:r>
      </w:ins>
      <w:ins w:id="711" w:author="Nikki Papenfus" w:date="2025-09-30T11:38:00Z" w16du:dateUtc="2025-09-30T09:38:00Z">
        <w:r w:rsidR="00293A1F" w:rsidRPr="00F02264">
          <w:rPr>
            <w:highlight w:val="green"/>
            <w:lang w:eastAsia="en-ZA"/>
            <w:rPrChange w:id="712" w:author="Nikki Papenfus" w:date="2025-10-06T14:49:00Z" w16du:dateUtc="2025-10-06T12:49:00Z">
              <w:rPr>
                <w:lang w:eastAsia="en-ZA"/>
              </w:rPr>
            </w:rPrChange>
          </w:rPr>
          <w:t>(such as</w:t>
        </w:r>
      </w:ins>
      <w:ins w:id="713" w:author="Nikki Papenfus" w:date="2025-10-01T10:56:00Z" w16du:dateUtc="2025-10-01T08:56:00Z">
        <w:r w:rsidR="00DC7820" w:rsidRPr="00F02264">
          <w:rPr>
            <w:highlight w:val="green"/>
            <w:lang w:eastAsia="en-ZA"/>
            <w:rPrChange w:id="714" w:author="Nikki Papenfus" w:date="2025-10-06T14:49:00Z" w16du:dateUtc="2025-10-06T12:49:00Z">
              <w:rPr>
                <w:lang w:eastAsia="en-ZA"/>
              </w:rPr>
            </w:rPrChange>
          </w:rPr>
          <w:t xml:space="preserve"> a </w:t>
        </w:r>
      </w:ins>
      <w:ins w:id="715" w:author="Nikki Papenfus" w:date="2025-09-30T11:38:00Z" w16du:dateUtc="2025-09-30T09:38:00Z">
        <w:r w:rsidR="00293A1F" w:rsidRPr="00F02264">
          <w:rPr>
            <w:bCs/>
            <w:i/>
            <w:iCs/>
            <w:highlight w:val="green"/>
            <w:rPrChange w:id="716" w:author="Nikki Papenfus" w:date="2025-10-06T14:49:00Z" w16du:dateUtc="2025-10-06T12:49:00Z">
              <w:rPr>
                <w:bCs/>
                <w:highlight w:val="yellow"/>
              </w:rPr>
            </w:rPrChange>
          </w:rPr>
          <w:t>Pet Application for a</w:t>
        </w:r>
      </w:ins>
      <w:ins w:id="717" w:author="Nikki Papenfus" w:date="2025-10-06T16:22:00Z" w16du:dateUtc="2025-10-06T14:22:00Z">
        <w:r w:rsidR="007B1782">
          <w:rPr>
            <w:bCs/>
            <w:i/>
            <w:iCs/>
            <w:highlight w:val="green"/>
          </w:rPr>
          <w:t xml:space="preserve">n Existing </w:t>
        </w:r>
      </w:ins>
      <w:ins w:id="718" w:author="Nikki Papenfus" w:date="2025-09-30T11:38:00Z" w16du:dateUtc="2025-09-30T09:38:00Z">
        <w:r w:rsidR="00293A1F" w:rsidRPr="00F02264">
          <w:rPr>
            <w:bCs/>
            <w:i/>
            <w:iCs/>
            <w:highlight w:val="green"/>
            <w:rPrChange w:id="719" w:author="Nikki Papenfus" w:date="2025-10-06T14:49:00Z" w16du:dateUtc="2025-10-06T12:49:00Z">
              <w:rPr>
                <w:bCs/>
                <w:highlight w:val="yellow"/>
              </w:rPr>
            </w:rPrChange>
          </w:rPr>
          <w:t>Tenant</w:t>
        </w:r>
      </w:ins>
      <w:ins w:id="720" w:author="Nikki Papenfus" w:date="2025-10-01T10:56:00Z" w16du:dateUtc="2025-10-01T08:56:00Z">
        <w:r w:rsidR="00DC7820" w:rsidRPr="00F02264">
          <w:rPr>
            <w:bCs/>
            <w:highlight w:val="green"/>
            <w:rPrChange w:id="721" w:author="Nikki Papenfus" w:date="2025-10-06T14:49:00Z" w16du:dateUtc="2025-10-06T12:49:00Z">
              <w:rPr>
                <w:bCs/>
              </w:rPr>
            </w:rPrChange>
          </w:rPr>
          <w:t xml:space="preserve"> </w:t>
        </w:r>
      </w:ins>
      <w:ins w:id="722" w:author="Nikki Papenfus" w:date="2025-09-30T11:38:00Z" w16du:dateUtc="2025-09-30T09:38:00Z">
        <w:r w:rsidR="00293A1F" w:rsidRPr="00F02264">
          <w:rPr>
            <w:bCs/>
            <w:highlight w:val="green"/>
            <w:rPrChange w:id="723" w:author="Nikki Papenfus" w:date="2025-10-06T14:49:00Z" w16du:dateUtc="2025-10-06T12:49:00Z">
              <w:rPr>
                <w:bCs/>
                <w:highlight w:val="yellow"/>
              </w:rPr>
            </w:rPrChange>
          </w:rPr>
          <w:t xml:space="preserve">or </w:t>
        </w:r>
      </w:ins>
      <w:ins w:id="724" w:author="Nikki Papenfus" w:date="2025-10-01T10:56:00Z" w16du:dateUtc="2025-10-01T08:56:00Z">
        <w:r w:rsidR="00DC7820" w:rsidRPr="00F02264">
          <w:rPr>
            <w:bCs/>
            <w:highlight w:val="green"/>
            <w:rPrChange w:id="725" w:author="Nikki Papenfus" w:date="2025-10-06T14:49:00Z" w16du:dateUtc="2025-10-06T12:49:00Z">
              <w:rPr>
                <w:bCs/>
              </w:rPr>
            </w:rPrChange>
          </w:rPr>
          <w:t xml:space="preserve">a </w:t>
        </w:r>
      </w:ins>
      <w:ins w:id="726" w:author="Nikki Papenfus" w:date="2025-09-30T11:38:00Z" w16du:dateUtc="2025-09-30T09:38:00Z">
        <w:r w:rsidR="00293A1F" w:rsidRPr="00F02264">
          <w:rPr>
            <w:bCs/>
            <w:i/>
            <w:iCs/>
            <w:highlight w:val="green"/>
            <w:rPrChange w:id="727" w:author="Nikki Papenfus" w:date="2025-10-06T14:49:00Z" w16du:dateUtc="2025-10-06T12:49:00Z">
              <w:rPr>
                <w:bCs/>
                <w:highlight w:val="yellow"/>
              </w:rPr>
            </w:rPrChange>
          </w:rPr>
          <w:t>Formal Rent Challenge</w:t>
        </w:r>
        <w:r w:rsidR="00293A1F" w:rsidRPr="00F02264">
          <w:rPr>
            <w:bCs/>
            <w:highlight w:val="green"/>
            <w:rPrChange w:id="728" w:author="Nikki Papenfus" w:date="2025-10-06T14:49:00Z" w16du:dateUtc="2025-10-06T12:49:00Z">
              <w:rPr>
                <w:bCs/>
                <w:highlight w:val="yellow"/>
              </w:rPr>
            </w:rPrChange>
          </w:rPr>
          <w:t xml:space="preserve">), each with </w:t>
        </w:r>
      </w:ins>
      <w:ins w:id="729" w:author="Nikki Papenfus" w:date="2025-10-01T10:32:00Z" w16du:dateUtc="2025-10-01T08:32:00Z">
        <w:r w:rsidR="00AB343A" w:rsidRPr="00F02264">
          <w:rPr>
            <w:bCs/>
            <w:highlight w:val="green"/>
            <w:rPrChange w:id="730" w:author="Nikki Papenfus" w:date="2025-10-06T14:49:00Z" w16du:dateUtc="2025-10-06T12:49:00Z">
              <w:rPr>
                <w:bCs/>
              </w:rPr>
            </w:rPrChange>
          </w:rPr>
          <w:t>its</w:t>
        </w:r>
      </w:ins>
      <w:ins w:id="731" w:author="Nikki Papenfus" w:date="2025-09-30T11:38:00Z" w16du:dateUtc="2025-09-30T09:38:00Z">
        <w:r w:rsidR="00293A1F" w:rsidRPr="00F02264">
          <w:rPr>
            <w:bCs/>
            <w:highlight w:val="green"/>
            <w:rPrChange w:id="732" w:author="Nikki Papenfus" w:date="2025-10-06T14:49:00Z" w16du:dateUtc="2025-10-06T12:49:00Z">
              <w:rPr>
                <w:bCs/>
                <w:highlight w:val="yellow"/>
              </w:rPr>
            </w:rPrChange>
          </w:rPr>
          <w:t xml:space="preserve"> own workflow, SLAs, business rules and validations.</w:t>
        </w:r>
      </w:ins>
    </w:p>
    <w:p w14:paraId="5C0BFB42" w14:textId="627A75A0" w:rsidR="004E543F" w:rsidRPr="00CF0804" w:rsidRDefault="004E543F">
      <w:pPr>
        <w:pStyle w:val="OBBulletList"/>
        <w:numPr>
          <w:ilvl w:val="1"/>
          <w:numId w:val="14"/>
        </w:numPr>
        <w:rPr>
          <w:moveTo w:id="733" w:author="Nikki Papenfus" w:date="2025-09-29T17:01:00Z" w16du:dateUtc="2025-09-29T15:01:00Z"/>
          <w:rPrChange w:id="734" w:author="Nikki Papenfus" w:date="2025-09-30T16:41:00Z" w16du:dateUtc="2025-09-30T14:41:00Z">
            <w:rPr>
              <w:moveTo w:id="735" w:author="Nikki Papenfus" w:date="2025-09-29T17:01:00Z" w16du:dateUtc="2025-09-29T15:01:00Z"/>
              <w:highlight w:val="green"/>
            </w:rPr>
          </w:rPrChange>
        </w:rPr>
        <w:pPrChange w:id="736" w:author="Nikki Papenfus" w:date="2025-09-30T11:43:00Z" w16du:dateUtc="2025-09-30T09:43:00Z">
          <w:pPr/>
        </w:pPrChange>
      </w:pPr>
      <w:moveToRangeStart w:id="737" w:author="Nikki Papenfus" w:date="2025-09-29T17:01:00Z" w:name="move210057712"/>
      <w:moveTo w:id="738" w:author="Nikki Papenfus" w:date="2025-09-29T17:01:00Z" w16du:dateUtc="2025-09-29T15:01:00Z">
        <w:r w:rsidRPr="0041706B">
          <w:rPr>
            <w:highlight w:val="green"/>
            <w:rPrChange w:id="739" w:author="Nikki Papenfus" w:date="2025-10-06T15:09:00Z" w16du:dateUtc="2025-10-06T13:09:00Z">
              <w:rPr>
                <w:highlight w:val="yellow"/>
              </w:rPr>
            </w:rPrChange>
          </w:rPr>
          <w:t xml:space="preserve">The case management functionality delivered by this project </w:t>
        </w:r>
        <w:del w:id="740" w:author="Nikki Papenfus" w:date="2025-09-30T12:57:00Z" w16du:dateUtc="2025-09-30T10:57:00Z">
          <w:r w:rsidRPr="0041706B" w:rsidDel="006813E4">
            <w:rPr>
              <w:highlight w:val="green"/>
              <w:rPrChange w:id="741" w:author="Nikki Papenfus" w:date="2025-10-06T15:09:00Z" w16du:dateUtc="2025-10-06T13:09:00Z">
                <w:rPr>
                  <w:highlight w:val="yellow"/>
                </w:rPr>
              </w:rPrChange>
            </w:rPr>
            <w:delText>will</w:delText>
          </w:r>
        </w:del>
      </w:moveTo>
      <w:ins w:id="742" w:author="Nikki Papenfus" w:date="2025-09-30T12:57:00Z" w16du:dateUtc="2025-09-30T10:57:00Z">
        <w:r w:rsidR="006813E4" w:rsidRPr="0041706B">
          <w:rPr>
            <w:highlight w:val="green"/>
            <w:rPrChange w:id="743" w:author="Nikki Papenfus" w:date="2025-10-06T15:09:00Z" w16du:dateUtc="2025-10-06T13:09:00Z">
              <w:rPr>
                <w:highlight w:val="yellow"/>
              </w:rPr>
            </w:rPrChange>
          </w:rPr>
          <w:t>would</w:t>
        </w:r>
      </w:ins>
      <w:moveTo w:id="744" w:author="Nikki Papenfus" w:date="2025-09-29T17:01:00Z" w16du:dateUtc="2025-09-29T15:01:00Z">
        <w:r w:rsidRPr="0041706B">
          <w:rPr>
            <w:highlight w:val="green"/>
            <w:rPrChange w:id="745" w:author="Nikki Papenfus" w:date="2025-10-06T15:09:00Z" w16du:dateUtc="2025-10-06T13:09:00Z">
              <w:rPr>
                <w:highlight w:val="yellow"/>
              </w:rPr>
            </w:rPrChange>
          </w:rPr>
          <w:t xml:space="preserve"> lay the foundation for future use cases </w:t>
        </w:r>
      </w:moveTo>
      <w:ins w:id="746" w:author="Nikki Papenfus" w:date="2025-09-30T13:15:00Z" w16du:dateUtc="2025-09-30T11:15:00Z">
        <w:r w:rsidR="007779A8" w:rsidRPr="0041706B">
          <w:rPr>
            <w:highlight w:val="green"/>
            <w:rPrChange w:id="747" w:author="Nikki Papenfus" w:date="2025-10-06T15:09:00Z" w16du:dateUtc="2025-10-06T13:09:00Z">
              <w:rPr>
                <w:highlight w:val="yellow"/>
              </w:rPr>
            </w:rPrChange>
          </w:rPr>
          <w:t xml:space="preserve">(see </w:t>
        </w:r>
        <w:r w:rsidR="007779A8" w:rsidRPr="0041706B">
          <w:rPr>
            <w:highlight w:val="green"/>
            <w:rPrChange w:id="748" w:author="Nikki Papenfus" w:date="2025-10-06T15:09:00Z" w16du:dateUtc="2025-10-06T13:09:00Z">
              <w:rPr/>
            </w:rPrChange>
          </w:rPr>
          <w:fldChar w:fldCharType="begin"/>
        </w:r>
        <w:r w:rsidR="007779A8" w:rsidRPr="0041706B">
          <w:rPr>
            <w:highlight w:val="green"/>
            <w:rPrChange w:id="749" w:author="Nikki Papenfus" w:date="2025-10-06T15:09:00Z" w16du:dateUtc="2025-10-06T13:09:00Z">
              <w:rPr/>
            </w:rPrChange>
          </w:rPr>
          <w:instrText>HYPERLINK  \l "FutureFunctionality"</w:instrText>
        </w:r>
        <w:r w:rsidR="007779A8" w:rsidRPr="00F325A0">
          <w:rPr>
            <w:highlight w:val="green"/>
          </w:rPr>
        </w:r>
        <w:r w:rsidR="007779A8" w:rsidRPr="0041706B">
          <w:rPr>
            <w:highlight w:val="green"/>
            <w:rPrChange w:id="750" w:author="Nikki Papenfus" w:date="2025-10-06T15:09:00Z" w16du:dateUtc="2025-10-06T13:09:00Z">
              <w:rPr/>
            </w:rPrChange>
          </w:rPr>
          <w:fldChar w:fldCharType="separate"/>
        </w:r>
        <w:r w:rsidR="007779A8" w:rsidRPr="0041706B">
          <w:rPr>
            <w:rStyle w:val="Hyperlink"/>
            <w:highlight w:val="green"/>
            <w:rPrChange w:id="751" w:author="Nikki Papenfus" w:date="2025-10-06T15:09:00Z" w16du:dateUtc="2025-10-06T13:09:00Z">
              <w:rPr>
                <w:highlight w:val="yellow"/>
              </w:rPr>
            </w:rPrChange>
          </w:rPr>
          <w:t>Future Functionality</w:t>
        </w:r>
        <w:r w:rsidR="007779A8" w:rsidRPr="0041706B">
          <w:rPr>
            <w:highlight w:val="green"/>
            <w:rPrChange w:id="752" w:author="Nikki Papenfus" w:date="2025-10-06T15:09:00Z" w16du:dateUtc="2025-10-06T13:09:00Z">
              <w:rPr/>
            </w:rPrChange>
          </w:rPr>
          <w:fldChar w:fldCharType="end"/>
        </w:r>
        <w:r w:rsidR="007779A8" w:rsidRPr="0041706B">
          <w:rPr>
            <w:highlight w:val="green"/>
            <w:rPrChange w:id="753" w:author="Nikki Papenfus" w:date="2025-10-06T15:09:00Z" w16du:dateUtc="2025-10-06T13:09:00Z">
              <w:rPr>
                <w:highlight w:val="yellow"/>
              </w:rPr>
            </w:rPrChange>
          </w:rPr>
          <w:t xml:space="preserve">) by </w:t>
        </w:r>
      </w:ins>
      <w:ins w:id="754" w:author="Nikki Papenfus" w:date="2025-09-30T13:16:00Z" w16du:dateUtc="2025-09-30T11:16:00Z">
        <w:r w:rsidR="00981FB6" w:rsidRPr="0041706B">
          <w:rPr>
            <w:highlight w:val="green"/>
            <w:rPrChange w:id="755" w:author="Nikki Papenfus" w:date="2025-10-06T15:09:00Z" w16du:dateUtc="2025-10-06T13:09:00Z">
              <w:rPr/>
            </w:rPrChange>
          </w:rPr>
          <w:t xml:space="preserve">developing </w:t>
        </w:r>
      </w:ins>
      <w:moveTo w:id="756" w:author="Nikki Papenfus" w:date="2025-09-29T17:01:00Z" w16du:dateUtc="2025-09-29T15:01:00Z">
        <w:del w:id="757" w:author="Nikki Papenfus" w:date="2025-09-30T13:16:00Z" w16du:dateUtc="2025-09-30T11:16:00Z">
          <w:r w:rsidRPr="0041706B" w:rsidDel="00981FB6">
            <w:rPr>
              <w:highlight w:val="green"/>
              <w:rPrChange w:id="758" w:author="Nikki Papenfus" w:date="2025-10-06T15:09:00Z" w16du:dateUtc="2025-10-06T13:09:00Z">
                <w:rPr>
                  <w:highlight w:val="yellow"/>
                </w:rPr>
              </w:rPrChange>
            </w:rPr>
            <w:delText xml:space="preserve">- </w:delText>
          </w:r>
        </w:del>
      </w:moveTo>
      <w:ins w:id="759" w:author="Nikki Papenfus" w:date="2025-09-30T13:16:00Z" w16du:dateUtc="2025-09-30T11:16:00Z">
        <w:r w:rsidR="00981FB6" w:rsidRPr="0041706B">
          <w:rPr>
            <w:highlight w:val="green"/>
            <w:rPrChange w:id="760" w:author="Nikki Papenfus" w:date="2025-10-06T15:09:00Z" w16du:dateUtc="2025-10-06T13:09:00Z">
              <w:rPr/>
            </w:rPrChange>
          </w:rPr>
          <w:t xml:space="preserve">and using </w:t>
        </w:r>
      </w:ins>
      <w:moveTo w:id="761" w:author="Nikki Papenfus" w:date="2025-09-29T17:01:00Z" w16du:dateUtc="2025-09-29T15:01:00Z">
        <w:del w:id="762" w:author="Nikki Papenfus" w:date="2025-09-30T12:58:00Z" w16du:dateUtc="2025-09-30T10:58:00Z">
          <w:r w:rsidRPr="0041706B" w:rsidDel="006813E4">
            <w:rPr>
              <w:highlight w:val="green"/>
              <w:rPrChange w:id="763" w:author="Nikki Papenfus" w:date="2025-10-06T15:09:00Z" w16du:dateUtc="2025-10-06T13:09:00Z">
                <w:rPr>
                  <w:highlight w:val="yellow"/>
                </w:rPr>
              </w:rPrChange>
            </w:rPr>
            <w:delText xml:space="preserve">e.g. repairs and maintenance requests (with digital intake and contractor notifications), formal complaints (with entitlements/milestones and audit trails), knowledge-backed Q&amp;A (self-service and agent assist), and rent arrears workflows (templates, payment-plan tracking, and integration hooks to finance/PM systems). </w:delText>
          </w:r>
        </w:del>
        <w:del w:id="764" w:author="Nikki Papenfus" w:date="2025-09-30T13:16:00Z" w16du:dateUtc="2025-09-30T11:16:00Z">
          <w:r w:rsidRPr="0041706B" w:rsidDel="00981FB6">
            <w:rPr>
              <w:highlight w:val="green"/>
              <w:rPrChange w:id="765" w:author="Nikki Papenfus" w:date="2025-10-06T15:09:00Z" w16du:dateUtc="2025-10-06T13:09:00Z">
                <w:rPr>
                  <w:highlight w:val="yellow"/>
                </w:rPr>
              </w:rPrChange>
            </w:rPr>
            <w:delText xml:space="preserve">This phased approach reuses </w:delText>
          </w:r>
        </w:del>
        <w:r w:rsidRPr="0041706B">
          <w:rPr>
            <w:highlight w:val="green"/>
            <w:rPrChange w:id="766" w:author="Nikki Papenfus" w:date="2025-10-06T15:09:00Z" w16du:dateUtc="2025-10-06T13:09:00Z">
              <w:rPr>
                <w:highlight w:val="yellow"/>
              </w:rPr>
            </w:rPrChange>
          </w:rPr>
          <w:t>common components</w:t>
        </w:r>
      </w:moveTo>
      <w:ins w:id="767" w:author="Nikki Papenfus" w:date="2025-09-30T14:06:00Z" w16du:dateUtc="2025-09-30T12:06:00Z">
        <w:r w:rsidR="00281B42" w:rsidRPr="0041706B">
          <w:rPr>
            <w:highlight w:val="green"/>
            <w:rPrChange w:id="768" w:author="Nikki Papenfus" w:date="2025-10-06T15:09:00Z" w16du:dateUtc="2025-10-06T13:09:00Z">
              <w:rPr>
                <w:highlight w:val="yellow"/>
              </w:rPr>
            </w:rPrChange>
          </w:rPr>
          <w:t>,</w:t>
        </w:r>
      </w:ins>
      <w:moveTo w:id="769" w:author="Nikki Papenfus" w:date="2025-09-29T17:01:00Z" w16du:dateUtc="2025-09-29T15:01:00Z">
        <w:r w:rsidRPr="0041706B">
          <w:rPr>
            <w:highlight w:val="green"/>
            <w:rPrChange w:id="770" w:author="Nikki Papenfus" w:date="2025-10-06T15:09:00Z" w16du:dateUtc="2025-10-06T13:09:00Z">
              <w:rPr>
                <w:highlight w:val="yellow"/>
              </w:rPr>
            </w:rPrChange>
          </w:rPr>
          <w:t xml:space="preserve"> </w:t>
        </w:r>
      </w:moveTo>
      <w:ins w:id="771" w:author="Nikki Papenfus" w:date="2025-09-30T14:08:00Z" w16du:dateUtc="2025-09-30T12:08:00Z">
        <w:r w:rsidR="0036409C" w:rsidRPr="0041706B">
          <w:rPr>
            <w:highlight w:val="green"/>
            <w:rPrChange w:id="772" w:author="Nikki Papenfus" w:date="2025-10-06T15:09:00Z" w16du:dateUtc="2025-10-06T13:09:00Z">
              <w:rPr>
                <w:highlight w:val="yellow"/>
              </w:rPr>
            </w:rPrChange>
          </w:rPr>
          <w:t>wherever</w:t>
        </w:r>
      </w:ins>
      <w:ins w:id="773" w:author="Nikki Papenfus" w:date="2025-09-30T13:16:00Z" w16du:dateUtc="2025-09-30T11:16:00Z">
        <w:r w:rsidR="00981FB6" w:rsidRPr="0041706B">
          <w:rPr>
            <w:highlight w:val="green"/>
            <w:rPrChange w:id="774" w:author="Nikki Papenfus" w:date="2025-10-06T15:09:00Z" w16du:dateUtc="2025-10-06T13:09:00Z">
              <w:rPr/>
            </w:rPrChange>
          </w:rPr>
          <w:t xml:space="preserve"> possible</w:t>
        </w:r>
        <w:r w:rsidR="00981FB6" w:rsidRPr="00DA2169">
          <w:t xml:space="preserve">, </w:t>
        </w:r>
      </w:ins>
      <w:ins w:id="775" w:author="Nikki Papenfus" w:date="2025-09-30T14:09:00Z" w16du:dateUtc="2025-09-30T12:09:00Z">
        <w:r w:rsidR="005C1F4C" w:rsidRPr="00AB343A">
          <w:rPr>
            <w:highlight w:val="yellow"/>
          </w:rPr>
          <w:t xml:space="preserve">enabling new </w:t>
        </w:r>
      </w:ins>
      <w:moveTo w:id="776" w:author="Nikki Papenfus" w:date="2025-09-29T17:01:00Z" w16du:dateUtc="2025-09-29T15:01:00Z">
        <w:del w:id="777" w:author="Nikki Papenfus" w:date="2025-09-30T13:15:00Z" w16du:dateUtc="2025-09-30T11:15:00Z">
          <w:r w:rsidRPr="00AB343A" w:rsidDel="00981FB6">
            <w:rPr>
              <w:highlight w:val="yellow"/>
            </w:rPr>
            <w:delText>(</w:delText>
          </w:r>
          <w:r w:rsidRPr="00AB343A" w:rsidDel="007779A8">
            <w:rPr>
              <w:highlight w:val="yellow"/>
            </w:rPr>
            <w:delText>record types, flows, Omni</w:delText>
          </w:r>
          <w:r w:rsidRPr="00AB343A" w:rsidDel="007779A8">
            <w:rPr>
              <w:rFonts w:ascii="Cambria Math" w:hAnsi="Cambria Math" w:cs="Cambria Math"/>
              <w:highlight w:val="yellow"/>
            </w:rPr>
            <w:delText>‑</w:delText>
          </w:r>
          <w:r w:rsidRPr="00AB343A" w:rsidDel="007779A8">
            <w:rPr>
              <w:highlight w:val="yellow"/>
            </w:rPr>
            <w:delText>Channel, reporting, etc</w:delText>
          </w:r>
          <w:r w:rsidRPr="00AB343A" w:rsidDel="00981FB6">
            <w:rPr>
              <w:highlight w:val="yellow"/>
            </w:rPr>
            <w:delText xml:space="preserve">.) </w:delText>
          </w:r>
        </w:del>
        <w:del w:id="778" w:author="Nikki Papenfus" w:date="2025-09-30T14:05:00Z" w16du:dateUtc="2025-09-30T12:05:00Z">
          <w:r w:rsidRPr="00AB343A" w:rsidDel="009C592E">
            <w:rPr>
              <w:highlight w:val="yellow"/>
            </w:rPr>
            <w:delText xml:space="preserve">so that new </w:delText>
          </w:r>
        </w:del>
        <w:del w:id="779" w:author="Nikki Papenfus" w:date="2025-09-30T14:09:00Z" w16du:dateUtc="2025-09-30T12:09:00Z">
          <w:r w:rsidRPr="00AB343A" w:rsidDel="005C1F4C">
            <w:rPr>
              <w:highlight w:val="yellow"/>
            </w:rPr>
            <w:delText>s</w:delText>
          </w:r>
        </w:del>
      </w:moveTo>
      <w:ins w:id="780" w:author="Nikki Papenfus" w:date="2025-09-30T14:09:00Z" w16du:dateUtc="2025-09-30T12:09:00Z">
        <w:r w:rsidR="005C1F4C" w:rsidRPr="00AB343A">
          <w:rPr>
            <w:highlight w:val="yellow"/>
          </w:rPr>
          <w:t xml:space="preserve">cases to be added in </w:t>
        </w:r>
      </w:ins>
      <w:moveTo w:id="781" w:author="Nikki Papenfus" w:date="2025-09-29T17:01:00Z" w16du:dateUtc="2025-09-29T15:01:00Z">
        <w:del w:id="782" w:author="Nikki Papenfus" w:date="2025-09-30T14:09:00Z" w16du:dateUtc="2025-09-30T12:09:00Z">
          <w:r w:rsidRPr="00AB343A" w:rsidDel="005C1F4C">
            <w:rPr>
              <w:highlight w:val="yellow"/>
            </w:rPr>
            <w:delText xml:space="preserve">ervices </w:delText>
          </w:r>
        </w:del>
      </w:moveTo>
      <w:ins w:id="783" w:author="Nikki Papenfus" w:date="2025-09-30T14:05:00Z" w16du:dateUtc="2025-09-30T12:05:00Z">
        <w:r w:rsidR="009C592E" w:rsidRPr="00AB343A">
          <w:rPr>
            <w:highlight w:val="yellow"/>
          </w:rPr>
          <w:t xml:space="preserve">future without </w:t>
        </w:r>
      </w:ins>
      <w:moveTo w:id="784" w:author="Nikki Papenfus" w:date="2025-09-29T17:01:00Z" w16du:dateUtc="2025-09-29T15:01:00Z">
        <w:del w:id="785" w:author="Nikki Papenfus" w:date="2025-09-30T14:05:00Z" w16du:dateUtc="2025-09-30T12:05:00Z">
          <w:r w:rsidRPr="00AB343A" w:rsidDel="009C592E">
            <w:rPr>
              <w:highlight w:val="yellow"/>
            </w:rPr>
            <w:delText>can be added without</w:delText>
          </w:r>
          <w:r w:rsidRPr="00AB343A" w:rsidDel="009C592E">
            <w:rPr>
              <w:highlight w:val="yellow"/>
              <w:rPrChange w:id="786" w:author="Nikki Papenfus" w:date="2025-10-01T10:32:00Z" w16du:dateUtc="2025-10-01T08:32:00Z">
                <w:rPr/>
              </w:rPrChange>
            </w:rPr>
            <w:delText xml:space="preserve"> </w:delText>
          </w:r>
        </w:del>
        <w:r w:rsidRPr="00AB343A">
          <w:rPr>
            <w:highlight w:val="yellow"/>
            <w:rPrChange w:id="787" w:author="Nikki Papenfus" w:date="2025-10-01T10:32:00Z" w16du:dateUtc="2025-10-01T08:32:00Z">
              <w:rPr/>
            </w:rPrChange>
          </w:rPr>
          <w:t>re</w:t>
        </w:r>
        <w:r w:rsidRPr="00AB343A">
          <w:rPr>
            <w:rFonts w:ascii="Cambria Math" w:hAnsi="Cambria Math" w:cs="Cambria Math"/>
            <w:highlight w:val="yellow"/>
            <w:rPrChange w:id="788" w:author="Nikki Papenfus" w:date="2025-10-01T10:32:00Z" w16du:dateUtc="2025-10-01T08:32:00Z">
              <w:rPr>
                <w:rFonts w:ascii="Cambria Math" w:hAnsi="Cambria Math" w:cs="Cambria Math"/>
              </w:rPr>
            </w:rPrChange>
          </w:rPr>
          <w:t>‑</w:t>
        </w:r>
        <w:r w:rsidRPr="00AB343A">
          <w:rPr>
            <w:highlight w:val="yellow"/>
            <w:rPrChange w:id="789" w:author="Nikki Papenfus" w:date="2025-10-01T10:32:00Z" w16du:dateUtc="2025-10-01T08:32:00Z">
              <w:rPr/>
            </w:rPrChange>
          </w:rPr>
          <w:t>platforming</w:t>
        </w:r>
        <w:del w:id="790" w:author="Nikki Papenfus" w:date="2025-09-30T14:06:00Z" w16du:dateUtc="2025-09-30T12:06:00Z">
          <w:r w:rsidRPr="00AB343A" w:rsidDel="00281B42">
            <w:rPr>
              <w:highlight w:val="yellow"/>
              <w:rPrChange w:id="791" w:author="Nikki Papenfus" w:date="2025-10-01T10:32:00Z" w16du:dateUtc="2025-10-01T08:32:00Z">
                <w:rPr/>
              </w:rPrChange>
            </w:rPr>
            <w:delText>,</w:delText>
          </w:r>
        </w:del>
        <w:r w:rsidRPr="00AB343A">
          <w:rPr>
            <w:highlight w:val="yellow"/>
            <w:rPrChange w:id="792" w:author="Nikki Papenfus" w:date="2025-10-01T10:32:00Z" w16du:dateUtc="2025-10-01T08:32:00Z">
              <w:rPr/>
            </w:rPrChange>
          </w:rPr>
          <w:t xml:space="preserve"> </w:t>
        </w:r>
        <w:del w:id="793" w:author="Nikki Papenfus" w:date="2025-09-30T13:20:00Z" w16du:dateUtc="2025-09-30T11:20:00Z">
          <w:r w:rsidRPr="00AB343A" w:rsidDel="00610A66">
            <w:rPr>
              <w:highlight w:val="yellow"/>
              <w:rPrChange w:id="794" w:author="Nikki Papenfus" w:date="2025-10-01T10:32:00Z" w16du:dateUtc="2025-10-01T08:32:00Z">
                <w:rPr/>
              </w:rPrChange>
            </w:rPr>
            <w:delText xml:space="preserve">providing a broader Single View of the Customer </w:delText>
          </w:r>
        </w:del>
        <w:r w:rsidRPr="00AB343A">
          <w:rPr>
            <w:highlight w:val="yellow"/>
            <w:rPrChange w:id="795" w:author="Nikki Papenfus" w:date="2025-10-01T10:32:00Z" w16du:dateUtc="2025-10-01T08:32:00Z">
              <w:rPr/>
            </w:rPrChange>
          </w:rPr>
          <w:t xml:space="preserve">and </w:t>
        </w:r>
      </w:moveTo>
      <w:ins w:id="796" w:author="Nikki Papenfus" w:date="2025-09-30T14:06:00Z" w16du:dateUtc="2025-09-30T12:06:00Z">
        <w:r w:rsidR="00281B42" w:rsidRPr="00AB343A">
          <w:rPr>
            <w:highlight w:val="yellow"/>
          </w:rPr>
          <w:t>ensur</w:t>
        </w:r>
      </w:ins>
      <w:ins w:id="797" w:author="Nikki Papenfus" w:date="2025-09-30T14:09:00Z" w16du:dateUtc="2025-09-30T12:09:00Z">
        <w:r w:rsidR="00961252" w:rsidRPr="00AB343A">
          <w:rPr>
            <w:highlight w:val="yellow"/>
          </w:rPr>
          <w:t xml:space="preserve">ing </w:t>
        </w:r>
      </w:ins>
      <w:moveTo w:id="798" w:author="Nikki Papenfus" w:date="2025-09-29T17:01:00Z" w16du:dateUtc="2025-09-29T15:01:00Z">
        <w:del w:id="799" w:author="Nikki Papenfus" w:date="2025-09-30T14:05:00Z" w16du:dateUtc="2025-09-30T12:05:00Z">
          <w:r w:rsidRPr="00AB343A" w:rsidDel="00281B42">
            <w:rPr>
              <w:highlight w:val="yellow"/>
              <w:rPrChange w:id="800" w:author="Nikki Papenfus" w:date="2025-10-01T10:32:00Z" w16du:dateUtc="2025-10-01T08:32:00Z">
                <w:rPr/>
              </w:rPrChange>
            </w:rPr>
            <w:delText xml:space="preserve">a </w:delText>
          </w:r>
        </w:del>
        <w:r w:rsidRPr="00AB343A">
          <w:rPr>
            <w:highlight w:val="yellow"/>
            <w:rPrChange w:id="801" w:author="Nikki Papenfus" w:date="2025-10-01T10:32:00Z" w16du:dateUtc="2025-10-01T08:32:00Z">
              <w:rPr/>
            </w:rPrChange>
          </w:rPr>
          <w:t>consistent operating model across propert</w:t>
        </w:r>
      </w:moveTo>
      <w:ins w:id="802" w:author="Nikki Papenfus" w:date="2025-09-30T14:05:00Z" w16du:dateUtc="2025-09-30T12:05:00Z">
        <w:r w:rsidR="00281B42" w:rsidRPr="00AB343A">
          <w:rPr>
            <w:highlight w:val="yellow"/>
          </w:rPr>
          <w:t xml:space="preserve">ies and </w:t>
        </w:r>
      </w:ins>
      <w:commentRangeStart w:id="803"/>
      <w:moveTo w:id="804" w:author="Nikki Papenfus" w:date="2025-09-29T17:01:00Z" w16du:dateUtc="2025-09-29T15:01:00Z">
        <w:del w:id="805" w:author="Nikki Papenfus" w:date="2025-09-30T14:05:00Z" w16du:dateUtc="2025-09-30T12:05:00Z">
          <w:r w:rsidRPr="00AB343A" w:rsidDel="00281B42">
            <w:rPr>
              <w:highlight w:val="yellow"/>
              <w:rPrChange w:id="806" w:author="Nikki Papenfus" w:date="2025-10-01T10:32:00Z" w16du:dateUtc="2025-10-01T08:32:00Z">
                <w:rPr/>
              </w:rPrChange>
            </w:rPr>
            <w:delText xml:space="preserve">y, customer and finance </w:delText>
          </w:r>
        </w:del>
        <w:r w:rsidRPr="00AB343A">
          <w:rPr>
            <w:highlight w:val="yellow"/>
            <w:rPrChange w:id="807" w:author="Nikki Papenfus" w:date="2025-10-01T10:32:00Z" w16du:dateUtc="2025-10-01T08:32:00Z">
              <w:rPr/>
            </w:rPrChange>
          </w:rPr>
          <w:t>teams</w:t>
        </w:r>
      </w:moveTo>
      <w:commentRangeEnd w:id="803"/>
      <w:r w:rsidR="00737DD7">
        <w:rPr>
          <w:rStyle w:val="CommentReference"/>
        </w:rPr>
        <w:commentReference w:id="803"/>
      </w:r>
      <w:moveTo w:id="808" w:author="Nikki Papenfus" w:date="2025-09-29T17:01:00Z" w16du:dateUtc="2025-09-29T15:01:00Z">
        <w:r w:rsidRPr="00CF0804">
          <w:t>. </w:t>
        </w:r>
      </w:moveTo>
    </w:p>
    <w:moveToRangeEnd w:id="737"/>
    <w:p w14:paraId="3582492B" w14:textId="78DF00E6" w:rsidR="00A62BBB" w:rsidDel="00DC0469" w:rsidRDefault="00A62BBB">
      <w:pPr>
        <w:pStyle w:val="OBBulletList"/>
        <w:numPr>
          <w:ilvl w:val="1"/>
          <w:numId w:val="14"/>
        </w:numPr>
        <w:rPr>
          <w:del w:id="809" w:author="Nikki Papenfus" w:date="2025-09-30T11:24:00Z" w16du:dateUtc="2025-09-30T09:24:00Z"/>
          <w:lang w:eastAsia="en-ZA"/>
        </w:rPr>
      </w:pPr>
      <w:del w:id="810" w:author="Nikki Papenfus" w:date="2025-09-30T11:24:00Z" w16du:dateUtc="2025-09-30T09:24:00Z">
        <w:r w:rsidRPr="00CF0804" w:rsidDel="004A1AA3">
          <w:rPr>
            <w:rPrChange w:id="811" w:author="Nikki Papenfus" w:date="2025-09-30T16:41:00Z" w16du:dateUtc="2025-09-30T14:41:00Z">
              <w:rPr>
                <w:highlight w:val="yellow"/>
              </w:rPr>
            </w:rPrChange>
          </w:rPr>
          <w:delText xml:space="preserve">It is </w:delText>
        </w:r>
        <w:r w:rsidRPr="00CF0804" w:rsidDel="004A1AA3">
          <w:rPr>
            <w:lang w:eastAsia="en-ZA"/>
            <w:rPrChange w:id="812" w:author="Nikki Papenfus" w:date="2025-09-30T16:41:00Z" w16du:dateUtc="2025-09-30T14:41:00Z">
              <w:rPr>
                <w:highlight w:val="yellow"/>
                <w:lang w:eastAsia="en-ZA"/>
              </w:rPr>
            </w:rPrChange>
          </w:rPr>
          <w:delText>understood that all users of the proposed solution have already been provisioned with full Salesforce licences. It should therefore not be necessary to purchase additional licences.</w:delText>
        </w:r>
      </w:del>
    </w:p>
    <w:p w14:paraId="0B376F1F" w14:textId="7D46FE95" w:rsidR="00DC0469" w:rsidRPr="00CF0804" w:rsidDel="003E78B4" w:rsidRDefault="00DC0469">
      <w:pPr>
        <w:pStyle w:val="OBBulletList"/>
        <w:numPr>
          <w:ilvl w:val="1"/>
          <w:numId w:val="14"/>
        </w:numPr>
        <w:rPr>
          <w:del w:id="813" w:author="Nikki Papenfus" w:date="2025-10-06T16:11:00Z" w16du:dateUtc="2025-10-06T14:11:00Z"/>
          <w:lang w:eastAsia="en-ZA"/>
          <w:rPrChange w:id="814" w:author="Nikki Papenfus" w:date="2025-09-30T16:41:00Z" w16du:dateUtc="2025-09-30T14:41:00Z">
            <w:rPr>
              <w:del w:id="815" w:author="Nikki Papenfus" w:date="2025-10-06T16:11:00Z" w16du:dateUtc="2025-10-06T14:11:00Z"/>
              <w:highlight w:val="yellow"/>
              <w:lang w:eastAsia="en-ZA"/>
            </w:rPr>
          </w:rPrChange>
        </w:rPr>
        <w:pPrChange w:id="816" w:author="Nikki Papenfus" w:date="2025-09-30T11:43:00Z" w16du:dateUtc="2025-09-30T09:43:00Z">
          <w:pPr>
            <w:pStyle w:val="OBBulletList"/>
          </w:pPr>
        </w:pPrChange>
      </w:pPr>
      <w:del w:id="817" w:author="Nikki Papenfus" w:date="2025-10-06T16:11:00Z" w16du:dateUtc="2025-10-06T14:11:00Z">
        <w:r w:rsidRPr="00DC0469" w:rsidDel="003E78B4">
          <w:rPr>
            <w:bCs/>
            <w:strike/>
            <w:rPrChange w:id="818" w:author="Nikki Papenfus" w:date="2025-10-06T14:58:00Z" w16du:dateUtc="2025-10-06T12:58:00Z">
              <w:rPr>
                <w:bCs/>
              </w:rPr>
            </w:rPrChange>
          </w:rPr>
          <w:delText xml:space="preserve">Text messages would be sent through the existing Salesforce Marketing Cloud functionality. </w:delText>
        </w:r>
      </w:del>
    </w:p>
    <w:p w14:paraId="21F75A80" w14:textId="38B1A8C8" w:rsidR="008A6DFB" w:rsidRPr="00A2003A" w:rsidRDefault="005645BB" w:rsidP="006B7EDA">
      <w:pPr>
        <w:pStyle w:val="OBBulletList"/>
        <w:rPr>
          <w:ins w:id="819" w:author="Nikki Papenfus" w:date="2025-09-30T14:10:00Z" w16du:dateUtc="2025-09-30T12:10:00Z"/>
          <w:highlight w:val="green"/>
          <w:rPrChange w:id="820" w:author="Nikki Papenfus" w:date="2025-10-06T16:39:00Z" w16du:dateUtc="2025-10-06T14:39:00Z">
            <w:rPr>
              <w:ins w:id="821" w:author="Nikki Papenfus" w:date="2025-09-30T14:10:00Z" w16du:dateUtc="2025-09-30T12:10:00Z"/>
            </w:rPr>
          </w:rPrChange>
        </w:rPr>
      </w:pPr>
      <w:proofErr w:type="spellStart"/>
      <w:ins w:id="822" w:author="Nikki Papenfus" w:date="2025-09-30T11:09:00Z" w16du:dateUtc="2025-09-30T09:09:00Z">
        <w:r w:rsidRPr="00A2003A">
          <w:rPr>
            <w:b/>
            <w:bCs/>
            <w:highlight w:val="green"/>
            <w:rPrChange w:id="823" w:author="Nikki Papenfus" w:date="2025-10-06T16:39:00Z" w16du:dateUtc="2025-10-06T14:39:00Z">
              <w:rPr>
                <w:rFonts w:eastAsiaTheme="majorEastAsia" w:cstheme="majorBidi"/>
                <w:b/>
                <w:iCs/>
                <w:color w:val="000000" w:themeColor="text1"/>
                <w:sz w:val="20"/>
                <w:highlight w:val="yellow"/>
              </w:rPr>
            </w:rPrChange>
          </w:rPr>
          <w:t>FormAssembly</w:t>
        </w:r>
        <w:proofErr w:type="spellEnd"/>
        <w:r w:rsidRPr="00A2003A">
          <w:rPr>
            <w:b/>
            <w:bCs/>
            <w:highlight w:val="green"/>
            <w:rPrChange w:id="824" w:author="Nikki Papenfus" w:date="2025-10-06T16:39:00Z" w16du:dateUtc="2025-10-06T14:39:00Z">
              <w:rPr>
                <w:rFonts w:eastAsiaTheme="majorEastAsia" w:cstheme="majorBidi"/>
                <w:b/>
                <w:bCs/>
                <w:iCs/>
                <w:color w:val="000000" w:themeColor="text1"/>
                <w:sz w:val="20"/>
              </w:rPr>
            </w:rPrChange>
          </w:rPr>
          <w:t xml:space="preserve"> </w:t>
        </w:r>
      </w:ins>
      <w:ins w:id="825" w:author="Nikki Papenfus" w:date="2025-09-30T12:06:00Z" w16du:dateUtc="2025-09-30T10:06:00Z">
        <w:r w:rsidR="004E7443" w:rsidRPr="00A2003A">
          <w:rPr>
            <w:b/>
            <w:bCs/>
            <w:highlight w:val="green"/>
            <w:rPrChange w:id="826" w:author="Nikki Papenfus" w:date="2025-10-06T16:39:00Z" w16du:dateUtc="2025-10-06T14:39:00Z">
              <w:rPr>
                <w:b/>
                <w:bCs/>
                <w:highlight w:val="yellow"/>
              </w:rPr>
            </w:rPrChange>
          </w:rPr>
          <w:t>–</w:t>
        </w:r>
      </w:ins>
      <w:ins w:id="827" w:author="Nikki Papenfus" w:date="2025-09-30T11:09:00Z" w16du:dateUtc="2025-09-30T09:09:00Z">
        <w:r w:rsidRPr="00A2003A">
          <w:rPr>
            <w:b/>
            <w:bCs/>
            <w:highlight w:val="green"/>
            <w:rPrChange w:id="828" w:author="Nikki Papenfus" w:date="2025-10-06T16:39:00Z" w16du:dateUtc="2025-10-06T14:39:00Z">
              <w:rPr>
                <w:rFonts w:eastAsiaTheme="majorEastAsia" w:cstheme="majorBidi"/>
                <w:b/>
                <w:bCs/>
                <w:iCs/>
                <w:color w:val="000000" w:themeColor="text1"/>
                <w:sz w:val="20"/>
              </w:rPr>
            </w:rPrChange>
          </w:rPr>
          <w:t xml:space="preserve"> </w:t>
        </w:r>
      </w:ins>
      <w:ins w:id="829" w:author="Nikki Papenfus" w:date="2025-09-30T12:06:00Z" w16du:dateUtc="2025-09-30T10:06:00Z">
        <w:r w:rsidR="004E7443" w:rsidRPr="00A2003A">
          <w:rPr>
            <w:highlight w:val="green"/>
            <w:rPrChange w:id="830" w:author="Nikki Papenfus" w:date="2025-10-06T16:39:00Z" w16du:dateUtc="2025-10-06T14:39:00Z">
              <w:rPr>
                <w:b/>
                <w:bCs/>
                <w:highlight w:val="yellow"/>
              </w:rPr>
            </w:rPrChange>
          </w:rPr>
          <w:t>Tenants</w:t>
        </w:r>
      </w:ins>
      <w:ins w:id="831" w:author="Nikki Papenfus" w:date="2025-10-06T16:39:00Z" w16du:dateUtc="2025-10-06T14:39:00Z">
        <w:r w:rsidR="00A2003A" w:rsidRPr="00A2003A">
          <w:rPr>
            <w:highlight w:val="green"/>
            <w:rPrChange w:id="832" w:author="Nikki Papenfus" w:date="2025-10-06T16:39:00Z" w16du:dateUtc="2025-10-06T14:39:00Z">
              <w:rPr/>
            </w:rPrChange>
          </w:rPr>
          <w:t xml:space="preserve"> and</w:t>
        </w:r>
      </w:ins>
      <w:ins w:id="833" w:author="Nikki Papenfus" w:date="2025-09-30T12:06:00Z" w16du:dateUtc="2025-09-30T10:06:00Z">
        <w:r w:rsidR="004E7443" w:rsidRPr="00A2003A">
          <w:rPr>
            <w:highlight w:val="green"/>
            <w:rPrChange w:id="834" w:author="Nikki Papenfus" w:date="2025-10-06T16:39:00Z" w16du:dateUtc="2025-10-06T14:39:00Z">
              <w:rPr>
                <w:b/>
                <w:bCs/>
                <w:highlight w:val="yellow"/>
              </w:rPr>
            </w:rPrChange>
          </w:rPr>
          <w:t xml:space="preserve"> applicants would be able to su</w:t>
        </w:r>
      </w:ins>
      <w:ins w:id="835" w:author="Nikki Papenfus" w:date="2025-09-30T12:07:00Z" w16du:dateUtc="2025-09-30T10:07:00Z">
        <w:r w:rsidR="00016CD7" w:rsidRPr="00A2003A">
          <w:rPr>
            <w:highlight w:val="green"/>
            <w:rPrChange w:id="836" w:author="Nikki Papenfus" w:date="2025-10-06T16:39:00Z" w16du:dateUtc="2025-10-06T14:39:00Z">
              <w:rPr>
                <w:highlight w:val="yellow"/>
              </w:rPr>
            </w:rPrChange>
          </w:rPr>
          <w:t>b</w:t>
        </w:r>
      </w:ins>
      <w:ins w:id="837" w:author="Nikki Papenfus" w:date="2025-09-30T12:06:00Z" w16du:dateUtc="2025-09-30T10:06:00Z">
        <w:r w:rsidR="004E7443" w:rsidRPr="00A2003A">
          <w:rPr>
            <w:highlight w:val="green"/>
            <w:rPrChange w:id="838" w:author="Nikki Papenfus" w:date="2025-10-06T16:39:00Z" w16du:dateUtc="2025-10-06T14:39:00Z">
              <w:rPr>
                <w:b/>
                <w:bCs/>
                <w:highlight w:val="yellow"/>
              </w:rPr>
            </w:rPrChange>
          </w:rPr>
          <w:t xml:space="preserve">mit </w:t>
        </w:r>
      </w:ins>
      <w:ins w:id="839" w:author="Nikki Papenfus" w:date="2025-10-06T16:39:00Z" w16du:dateUtc="2025-10-06T14:39:00Z">
        <w:r w:rsidR="00A2003A" w:rsidRPr="00A2003A">
          <w:rPr>
            <w:highlight w:val="green"/>
            <w:rPrChange w:id="840" w:author="Nikki Papenfus" w:date="2025-10-06T16:39:00Z" w16du:dateUtc="2025-10-06T14:39:00Z">
              <w:rPr/>
            </w:rPrChange>
          </w:rPr>
          <w:t>a</w:t>
        </w:r>
      </w:ins>
      <w:del w:id="841" w:author="Nikki Papenfus" w:date="2025-10-06T16:39:00Z" w16du:dateUtc="2025-10-06T14:39:00Z">
        <w:r w:rsidR="005C3FF9" w:rsidRPr="00A2003A" w:rsidDel="00A2003A">
          <w:rPr>
            <w:highlight w:val="green"/>
            <w:rPrChange w:id="842" w:author="Nikki Papenfus" w:date="2025-10-06T16:39:00Z" w16du:dateUtc="2025-10-06T14:39:00Z">
              <w:rPr/>
            </w:rPrChange>
          </w:rPr>
          <w:delText>(such as an ASB report or</w:delText>
        </w:r>
      </w:del>
      <w:r w:rsidR="005C3FF9" w:rsidRPr="00A2003A">
        <w:rPr>
          <w:highlight w:val="green"/>
          <w:rPrChange w:id="843" w:author="Nikki Papenfus" w:date="2025-10-06T16:39:00Z" w16du:dateUtc="2025-10-06T14:39:00Z">
            <w:rPr/>
          </w:rPrChange>
        </w:rPr>
        <w:t xml:space="preserve"> </w:t>
      </w:r>
      <w:ins w:id="844" w:author="Nikki Papenfus" w:date="2025-09-30T12:29:00Z" w16du:dateUtc="2025-09-30T10:29:00Z">
        <w:r w:rsidR="009142D8" w:rsidRPr="00A2003A">
          <w:rPr>
            <w:highlight w:val="green"/>
            <w:rPrChange w:id="845" w:author="Nikki Papenfus" w:date="2025-10-06T16:39:00Z" w16du:dateUtc="2025-10-06T14:39:00Z">
              <w:rPr/>
            </w:rPrChange>
          </w:rPr>
          <w:t xml:space="preserve">pet application </w:t>
        </w:r>
      </w:ins>
      <w:ins w:id="846" w:author="Nikki Papenfus" w:date="2025-09-30T12:07:00Z" w16du:dateUtc="2025-09-30T10:07:00Z">
        <w:r w:rsidR="00016CD7" w:rsidRPr="00A2003A">
          <w:rPr>
            <w:highlight w:val="green"/>
            <w:rPrChange w:id="847" w:author="Nikki Papenfus" w:date="2025-10-06T16:39:00Z" w16du:dateUtc="2025-10-06T14:39:00Z">
              <w:rPr>
                <w:highlight w:val="yellow"/>
              </w:rPr>
            </w:rPrChange>
          </w:rPr>
          <w:t xml:space="preserve">through </w:t>
        </w:r>
      </w:ins>
      <w:ins w:id="848" w:author="Nikki Papenfus" w:date="2025-09-30T12:06:00Z" w16du:dateUtc="2025-09-30T10:06:00Z">
        <w:r w:rsidR="004E7443" w:rsidRPr="00A2003A">
          <w:rPr>
            <w:highlight w:val="green"/>
            <w:rPrChange w:id="849" w:author="Nikki Papenfus" w:date="2025-10-06T16:39:00Z" w16du:dateUtc="2025-10-06T14:39:00Z">
              <w:rPr>
                <w:b/>
                <w:bCs/>
                <w:highlight w:val="yellow"/>
              </w:rPr>
            </w:rPrChange>
          </w:rPr>
          <w:t xml:space="preserve">online forms implemented in </w:t>
        </w:r>
        <w:proofErr w:type="spellStart"/>
        <w:r w:rsidR="004E7443" w:rsidRPr="00A2003A">
          <w:rPr>
            <w:highlight w:val="green"/>
            <w:rPrChange w:id="850" w:author="Nikki Papenfus" w:date="2025-10-06T16:39:00Z" w16du:dateUtc="2025-10-06T14:39:00Z">
              <w:rPr>
                <w:b/>
                <w:bCs/>
                <w:highlight w:val="yellow"/>
              </w:rPr>
            </w:rPrChange>
          </w:rPr>
          <w:t>FormAssembly</w:t>
        </w:r>
      </w:ins>
      <w:proofErr w:type="spellEnd"/>
      <w:ins w:id="851" w:author="Nikki Papenfus" w:date="2025-09-30T12:41:00Z" w16du:dateUtc="2025-09-30T10:41:00Z">
        <w:r w:rsidR="003F5656" w:rsidRPr="00A2003A">
          <w:rPr>
            <w:highlight w:val="green"/>
            <w:rPrChange w:id="852" w:author="Nikki Papenfus" w:date="2025-10-06T16:39:00Z" w16du:dateUtc="2025-10-06T14:39:00Z">
              <w:rPr/>
            </w:rPrChange>
          </w:rPr>
          <w:t xml:space="preserve"> that would </w:t>
        </w:r>
      </w:ins>
      <w:ins w:id="853" w:author="Nikki Papenfus" w:date="2025-09-30T12:07:00Z" w16du:dateUtc="2025-09-30T10:07:00Z">
        <w:r w:rsidR="00974405" w:rsidRPr="00A2003A">
          <w:rPr>
            <w:highlight w:val="green"/>
            <w:rPrChange w:id="854" w:author="Nikki Papenfus" w:date="2025-10-06T16:39:00Z" w16du:dateUtc="2025-10-06T14:39:00Z">
              <w:rPr/>
            </w:rPrChange>
          </w:rPr>
          <w:t xml:space="preserve">integrate </w:t>
        </w:r>
      </w:ins>
      <w:ins w:id="855" w:author="Nikki Papenfus" w:date="2025-09-30T12:08:00Z" w16du:dateUtc="2025-09-30T10:08:00Z">
        <w:r w:rsidR="00974405" w:rsidRPr="00A2003A">
          <w:rPr>
            <w:highlight w:val="green"/>
            <w:rPrChange w:id="856" w:author="Nikki Papenfus" w:date="2025-10-06T16:39:00Z" w16du:dateUtc="2025-10-06T14:39:00Z">
              <w:rPr/>
            </w:rPrChange>
          </w:rPr>
          <w:t xml:space="preserve">directly </w:t>
        </w:r>
        <w:r w:rsidR="009501D8" w:rsidRPr="00A2003A">
          <w:rPr>
            <w:highlight w:val="green"/>
            <w:rPrChange w:id="857" w:author="Nikki Papenfus" w:date="2025-10-06T16:39:00Z" w16du:dateUtc="2025-10-06T14:39:00Z">
              <w:rPr/>
            </w:rPrChange>
          </w:rPr>
          <w:t>with Salesforce</w:t>
        </w:r>
      </w:ins>
      <w:ins w:id="858" w:author="Nikki Papenfus" w:date="2025-09-30T12:42:00Z" w16du:dateUtc="2025-09-30T10:42:00Z">
        <w:r w:rsidR="00DD3F1C" w:rsidRPr="00A2003A">
          <w:rPr>
            <w:highlight w:val="green"/>
            <w:rPrChange w:id="859" w:author="Nikki Papenfus" w:date="2025-10-06T16:39:00Z" w16du:dateUtc="2025-10-06T14:39:00Z">
              <w:rPr/>
            </w:rPrChange>
          </w:rPr>
          <w:t xml:space="preserve">. </w:t>
        </w:r>
      </w:ins>
    </w:p>
    <w:p w14:paraId="1E6F4C68" w14:textId="4B1522C5" w:rsidR="00D54ECA" w:rsidRPr="00705AA2" w:rsidRDefault="00DD3F1C">
      <w:pPr>
        <w:pStyle w:val="OBBulletList"/>
        <w:numPr>
          <w:ilvl w:val="1"/>
          <w:numId w:val="14"/>
        </w:numPr>
        <w:rPr>
          <w:ins w:id="860" w:author="Nikki Papenfus" w:date="2025-09-30T12:13:00Z" w16du:dateUtc="2025-09-30T10:13:00Z"/>
          <w:highlight w:val="green"/>
          <w:rPrChange w:id="861" w:author="Nikki Papenfus" w:date="2025-10-06T16:21:00Z" w16du:dateUtc="2025-10-06T14:21:00Z">
            <w:rPr>
              <w:ins w:id="862" w:author="Nikki Papenfus" w:date="2025-09-30T12:13:00Z" w16du:dateUtc="2025-09-30T10:13:00Z"/>
              <w:highlight w:val="yellow"/>
            </w:rPr>
          </w:rPrChange>
        </w:rPr>
        <w:pPrChange w:id="863" w:author="Nikki Papenfus" w:date="2025-09-30T14:10:00Z" w16du:dateUtc="2025-09-30T12:10:00Z">
          <w:pPr>
            <w:pStyle w:val="OBBulletList"/>
          </w:pPr>
        </w:pPrChange>
      </w:pPr>
      <w:ins w:id="864" w:author="Nikki Papenfus" w:date="2025-09-30T12:42:00Z" w16du:dateUtc="2025-09-30T10:42:00Z">
        <w:r w:rsidRPr="00705AA2">
          <w:rPr>
            <w:highlight w:val="green"/>
            <w:rPrChange w:id="865" w:author="Nikki Papenfus" w:date="2025-10-06T16:21:00Z" w16du:dateUtc="2025-10-06T14:21:00Z">
              <w:rPr/>
            </w:rPrChange>
          </w:rPr>
          <w:t xml:space="preserve">The </w:t>
        </w:r>
      </w:ins>
      <w:ins w:id="866" w:author="Nikki Papenfus" w:date="2025-09-30T12:08:00Z" w16du:dateUtc="2025-09-30T10:08:00Z">
        <w:r w:rsidR="009501D8" w:rsidRPr="00705AA2">
          <w:rPr>
            <w:highlight w:val="green"/>
            <w:rPrChange w:id="867" w:author="Nikki Papenfus" w:date="2025-10-06T16:21:00Z" w16du:dateUtc="2025-10-06T14:21:00Z">
              <w:rPr/>
            </w:rPrChange>
          </w:rPr>
          <w:t xml:space="preserve">forms </w:t>
        </w:r>
      </w:ins>
      <w:ins w:id="868" w:author="Nikki Papenfus" w:date="2025-09-30T12:42:00Z" w16du:dateUtc="2025-09-30T10:42:00Z">
        <w:r w:rsidRPr="00705AA2">
          <w:rPr>
            <w:highlight w:val="green"/>
            <w:rPrChange w:id="869" w:author="Nikki Papenfus" w:date="2025-10-06T16:21:00Z" w16du:dateUtc="2025-10-06T14:21:00Z">
              <w:rPr/>
            </w:rPrChange>
          </w:rPr>
          <w:t xml:space="preserve">could </w:t>
        </w:r>
      </w:ins>
      <w:ins w:id="870" w:author="Nikki Papenfus" w:date="2025-09-30T12:08:00Z" w16du:dateUtc="2025-09-30T10:08:00Z">
        <w:r w:rsidR="009501D8" w:rsidRPr="00705AA2">
          <w:rPr>
            <w:highlight w:val="green"/>
            <w:rPrChange w:id="871" w:author="Nikki Papenfus" w:date="2025-10-06T16:21:00Z" w16du:dateUtc="2025-10-06T14:21:00Z">
              <w:rPr/>
            </w:rPrChange>
          </w:rPr>
          <w:t>be embedded in the Grainger website</w:t>
        </w:r>
      </w:ins>
      <w:ins w:id="872" w:author="Nikki Papenfus" w:date="2025-09-30T12:42:00Z" w16du:dateUtc="2025-09-30T10:42:00Z">
        <w:r w:rsidR="006B7EDA" w:rsidRPr="00705AA2">
          <w:rPr>
            <w:highlight w:val="green"/>
            <w:rPrChange w:id="873" w:author="Nikki Papenfus" w:date="2025-10-06T16:21:00Z" w16du:dateUtc="2025-10-06T14:21:00Z">
              <w:rPr/>
            </w:rPrChange>
          </w:rPr>
          <w:t xml:space="preserve"> in a similar manner to the current </w:t>
        </w:r>
      </w:ins>
      <w:proofErr w:type="spellStart"/>
      <w:ins w:id="874" w:author="Nikki Papenfus" w:date="2025-09-30T11:09:00Z" w16du:dateUtc="2025-09-30T09:09:00Z">
        <w:r w:rsidR="005645BB" w:rsidRPr="00705AA2">
          <w:rPr>
            <w:highlight w:val="green"/>
            <w:rPrChange w:id="875" w:author="Nikki Papenfus" w:date="2025-10-06T16:21:00Z" w16du:dateUtc="2025-10-06T14:21:00Z">
              <w:rPr>
                <w:highlight w:val="yellow"/>
              </w:rPr>
            </w:rPrChange>
          </w:rPr>
          <w:t>FormAssembly</w:t>
        </w:r>
        <w:proofErr w:type="spellEnd"/>
        <w:r w:rsidR="005645BB" w:rsidRPr="00705AA2">
          <w:rPr>
            <w:highlight w:val="green"/>
            <w:rPrChange w:id="876" w:author="Nikki Papenfus" w:date="2025-10-06T16:21:00Z" w16du:dateUtc="2025-10-06T14:21:00Z">
              <w:rPr>
                <w:highlight w:val="yellow"/>
              </w:rPr>
            </w:rPrChange>
          </w:rPr>
          <w:t xml:space="preserve"> </w:t>
        </w:r>
      </w:ins>
      <w:ins w:id="877" w:author="Nikki Papenfus" w:date="2025-09-30T12:42:00Z" w16du:dateUtc="2025-09-30T10:42:00Z">
        <w:r w:rsidR="006B7EDA" w:rsidRPr="00705AA2">
          <w:rPr>
            <w:highlight w:val="green"/>
            <w:rPrChange w:id="878" w:author="Nikki Papenfus" w:date="2025-10-06T16:21:00Z" w16du:dateUtc="2025-10-06T14:21:00Z">
              <w:rPr/>
            </w:rPrChange>
          </w:rPr>
          <w:t xml:space="preserve">forms used </w:t>
        </w:r>
      </w:ins>
      <w:ins w:id="879" w:author="Nikki Papenfus" w:date="2025-10-01T10:58:00Z" w16du:dateUtc="2025-10-01T08:58:00Z">
        <w:r w:rsidR="00DC4498" w:rsidRPr="00705AA2">
          <w:rPr>
            <w:highlight w:val="green"/>
            <w:rPrChange w:id="880" w:author="Nikki Papenfus" w:date="2025-10-06T16:21:00Z" w16du:dateUtc="2025-10-06T14:21:00Z">
              <w:rPr/>
            </w:rPrChange>
          </w:rPr>
          <w:t xml:space="preserve">for website leads and in </w:t>
        </w:r>
        <w:r w:rsidR="006F1A15" w:rsidRPr="00705AA2">
          <w:rPr>
            <w:highlight w:val="green"/>
            <w:rPrChange w:id="881" w:author="Nikki Papenfus" w:date="2025-10-06T16:21:00Z" w16du:dateUtc="2025-10-06T14:21:00Z">
              <w:rPr/>
            </w:rPrChange>
          </w:rPr>
          <w:t>the</w:t>
        </w:r>
      </w:ins>
      <w:ins w:id="882" w:author="Nikki Papenfus" w:date="2025-09-30T12:42:00Z" w16du:dateUtc="2025-09-30T10:42:00Z">
        <w:r w:rsidR="006B7EDA" w:rsidRPr="00705AA2">
          <w:rPr>
            <w:highlight w:val="green"/>
            <w:rPrChange w:id="883" w:author="Nikki Papenfus" w:date="2025-10-06T16:21:00Z" w16du:dateUtc="2025-10-06T14:21:00Z">
              <w:rPr/>
            </w:rPrChange>
          </w:rPr>
          <w:t xml:space="preserve"> </w:t>
        </w:r>
      </w:ins>
      <w:ins w:id="884" w:author="Nikki Papenfus" w:date="2025-09-30T12:12:00Z" w16du:dateUtc="2025-09-30T10:12:00Z">
        <w:r w:rsidR="00D72350" w:rsidRPr="00705AA2">
          <w:rPr>
            <w:highlight w:val="green"/>
            <w:rPrChange w:id="885" w:author="Nikki Papenfus" w:date="2025-10-06T16:21:00Z" w16du:dateUtc="2025-10-06T14:21:00Z">
              <w:rPr/>
            </w:rPrChange>
          </w:rPr>
          <w:t>tenancy review</w:t>
        </w:r>
      </w:ins>
      <w:ins w:id="886" w:author="Nikki Papenfus" w:date="2025-10-01T10:35:00Z" w16du:dateUtc="2025-10-01T08:35:00Z">
        <w:r w:rsidR="00A77A9E" w:rsidRPr="00705AA2">
          <w:rPr>
            <w:highlight w:val="green"/>
            <w:rPrChange w:id="887" w:author="Nikki Papenfus" w:date="2025-10-06T16:21:00Z" w16du:dateUtc="2025-10-06T14:21:00Z">
              <w:rPr/>
            </w:rPrChange>
          </w:rPr>
          <w:t xml:space="preserve"> process</w:t>
        </w:r>
      </w:ins>
      <w:ins w:id="888" w:author="Nikki Papenfus" w:date="2025-09-30T12:13:00Z" w16du:dateUtc="2025-09-30T10:13:00Z">
        <w:r w:rsidR="00D54ECA" w:rsidRPr="00705AA2">
          <w:rPr>
            <w:highlight w:val="green"/>
            <w:rPrChange w:id="889" w:author="Nikki Papenfus" w:date="2025-10-06T16:21:00Z" w16du:dateUtc="2025-10-06T14:21:00Z">
              <w:rPr>
                <w:highlight w:val="yellow"/>
              </w:rPr>
            </w:rPrChange>
          </w:rPr>
          <w:t xml:space="preserve">. </w:t>
        </w:r>
      </w:ins>
    </w:p>
    <w:p w14:paraId="4FFE92FF" w14:textId="11799747" w:rsidR="0083378E" w:rsidRDefault="005645BB" w:rsidP="0083378E">
      <w:pPr>
        <w:pStyle w:val="OBBulletList"/>
        <w:rPr>
          <w:ins w:id="890" w:author="Nikki Papenfus" w:date="2025-09-30T12:17:00Z" w16du:dateUtc="2025-09-30T10:17:00Z"/>
        </w:rPr>
      </w:pPr>
      <w:ins w:id="891" w:author="Nikki Papenfus" w:date="2025-09-30T11:09:00Z" w16du:dateUtc="2025-09-30T09:09:00Z">
        <w:r w:rsidRPr="00156E1B">
          <w:rPr>
            <w:b/>
            <w:bCs/>
            <w:highlight w:val="green"/>
            <w:rPrChange w:id="892" w:author="Nikki Papenfus" w:date="2025-10-06T15:10:00Z" w16du:dateUtc="2025-10-06T13:10:00Z">
              <w:rPr>
                <w:rFonts w:eastAsiaTheme="majorEastAsia" w:cstheme="majorBidi"/>
                <w:b/>
                <w:iCs/>
                <w:color w:val="000000" w:themeColor="text1"/>
                <w:sz w:val="20"/>
                <w:highlight w:val="yellow"/>
              </w:rPr>
            </w:rPrChange>
          </w:rPr>
          <w:t>MyGrainger App</w:t>
        </w:r>
        <w:r w:rsidRPr="00156E1B">
          <w:rPr>
            <w:b/>
            <w:bCs/>
            <w:highlight w:val="green"/>
            <w:rPrChange w:id="893" w:author="Nikki Papenfus" w:date="2025-10-06T15:10:00Z" w16du:dateUtc="2025-10-06T13:10:00Z">
              <w:rPr>
                <w:rFonts w:eastAsiaTheme="majorEastAsia" w:cstheme="majorBidi"/>
                <w:b/>
                <w:bCs/>
                <w:iCs/>
                <w:color w:val="000000" w:themeColor="text1"/>
                <w:sz w:val="20"/>
              </w:rPr>
            </w:rPrChange>
          </w:rPr>
          <w:t xml:space="preserve"> </w:t>
        </w:r>
      </w:ins>
      <w:ins w:id="894" w:author="Nikki Papenfus" w:date="2025-09-30T12:13:00Z" w16du:dateUtc="2025-09-30T10:13:00Z">
        <w:r w:rsidR="00D54ECA" w:rsidRPr="00156E1B">
          <w:rPr>
            <w:b/>
            <w:bCs/>
            <w:highlight w:val="green"/>
            <w:rPrChange w:id="895" w:author="Nikki Papenfus" w:date="2025-10-06T15:10:00Z" w16du:dateUtc="2025-10-06T13:10:00Z">
              <w:rPr>
                <w:b/>
                <w:bCs/>
              </w:rPr>
            </w:rPrChange>
          </w:rPr>
          <w:t>–</w:t>
        </w:r>
      </w:ins>
      <w:ins w:id="896" w:author="Nikki Papenfus" w:date="2025-09-30T11:09:00Z" w16du:dateUtc="2025-09-30T09:09:00Z">
        <w:r w:rsidRPr="00156E1B">
          <w:rPr>
            <w:b/>
            <w:bCs/>
            <w:highlight w:val="green"/>
            <w:rPrChange w:id="897" w:author="Nikki Papenfus" w:date="2025-10-06T15:10:00Z" w16du:dateUtc="2025-10-06T13:10:00Z">
              <w:rPr>
                <w:rFonts w:eastAsiaTheme="majorEastAsia" w:cstheme="majorBidi"/>
                <w:b/>
                <w:bCs/>
                <w:iCs/>
                <w:color w:val="000000" w:themeColor="text1"/>
                <w:sz w:val="20"/>
              </w:rPr>
            </w:rPrChange>
          </w:rPr>
          <w:t xml:space="preserve"> </w:t>
        </w:r>
      </w:ins>
      <w:ins w:id="898" w:author="Nikki Papenfus" w:date="2025-09-30T12:13:00Z" w16du:dateUtc="2025-09-30T10:13:00Z">
        <w:r w:rsidR="00D54ECA" w:rsidRPr="00156E1B">
          <w:rPr>
            <w:highlight w:val="green"/>
            <w:rPrChange w:id="899" w:author="Nikki Papenfus" w:date="2025-10-06T15:10:00Z" w16du:dateUtc="2025-10-06T13:10:00Z">
              <w:rPr>
                <w:b/>
                <w:bCs/>
              </w:rPr>
            </w:rPrChange>
          </w:rPr>
          <w:t xml:space="preserve">Links to </w:t>
        </w:r>
      </w:ins>
      <w:ins w:id="900" w:author="Nikki Papenfus" w:date="2025-09-30T12:17:00Z" w16du:dateUtc="2025-09-30T10:17:00Z">
        <w:r w:rsidR="00052B3A" w:rsidRPr="00156E1B">
          <w:rPr>
            <w:highlight w:val="green"/>
            <w:rPrChange w:id="901" w:author="Nikki Papenfus" w:date="2025-10-06T15:10:00Z" w16du:dateUtc="2025-10-06T13:10:00Z">
              <w:rPr/>
            </w:rPrChange>
          </w:rPr>
          <w:t xml:space="preserve">open </w:t>
        </w:r>
      </w:ins>
      <w:ins w:id="902" w:author="Nikki Papenfus" w:date="2025-09-30T12:13:00Z" w16du:dateUtc="2025-09-30T10:13:00Z">
        <w:r w:rsidR="00D54ECA" w:rsidRPr="00156E1B">
          <w:rPr>
            <w:highlight w:val="green"/>
            <w:rPrChange w:id="903" w:author="Nikki Papenfus" w:date="2025-10-06T15:10:00Z" w16du:dateUtc="2025-10-06T13:10:00Z">
              <w:rPr>
                <w:b/>
                <w:bCs/>
              </w:rPr>
            </w:rPrChange>
          </w:rPr>
          <w:t>the</w:t>
        </w:r>
        <w:r w:rsidR="00D54ECA" w:rsidRPr="00156E1B">
          <w:rPr>
            <w:b/>
            <w:bCs/>
            <w:highlight w:val="green"/>
            <w:rPrChange w:id="904" w:author="Nikki Papenfus" w:date="2025-10-06T15:10:00Z" w16du:dateUtc="2025-10-06T13:10:00Z">
              <w:rPr>
                <w:b/>
                <w:bCs/>
              </w:rPr>
            </w:rPrChange>
          </w:rPr>
          <w:t xml:space="preserve"> </w:t>
        </w:r>
      </w:ins>
      <w:proofErr w:type="spellStart"/>
      <w:ins w:id="905" w:author="Nikki Papenfus" w:date="2025-09-30T12:14:00Z" w16du:dateUtc="2025-09-30T10:14:00Z">
        <w:r w:rsidR="00D54ECA" w:rsidRPr="00156E1B">
          <w:rPr>
            <w:highlight w:val="green"/>
            <w:rPrChange w:id="906" w:author="Nikki Papenfus" w:date="2025-10-06T15:10:00Z" w16du:dateUtc="2025-10-06T13:10:00Z">
              <w:rPr/>
            </w:rPrChange>
          </w:rPr>
          <w:t>FormAssembly</w:t>
        </w:r>
        <w:proofErr w:type="spellEnd"/>
        <w:r w:rsidR="00D54ECA" w:rsidRPr="00156E1B">
          <w:rPr>
            <w:highlight w:val="green"/>
            <w:rPrChange w:id="907" w:author="Nikki Papenfus" w:date="2025-10-06T15:10:00Z" w16du:dateUtc="2025-10-06T13:10:00Z">
              <w:rPr/>
            </w:rPrChange>
          </w:rPr>
          <w:t xml:space="preserve"> forms could be added to the </w:t>
        </w:r>
        <w:r w:rsidR="00D54ECA" w:rsidRPr="00156E1B">
          <w:rPr>
            <w:highlight w:val="green"/>
            <w:rPrChange w:id="908" w:author="Nikki Papenfus" w:date="2025-10-06T15:10:00Z" w16du:dateUtc="2025-10-06T13:10:00Z">
              <w:rPr>
                <w:highlight w:val="yellow"/>
              </w:rPr>
            </w:rPrChange>
          </w:rPr>
          <w:t>MyGrainger app</w:t>
        </w:r>
      </w:ins>
      <w:ins w:id="909" w:author="Nikki Papenfus" w:date="2025-09-30T12:16:00Z" w16du:dateUtc="2025-09-30T10:16:00Z">
        <w:r w:rsidR="00426623" w:rsidRPr="00156E1B">
          <w:rPr>
            <w:highlight w:val="green"/>
            <w:rPrChange w:id="910" w:author="Nikki Papenfus" w:date="2025-10-06T15:10:00Z" w16du:dateUtc="2025-10-06T13:10:00Z">
              <w:rPr>
                <w:highlight w:val="yellow"/>
              </w:rPr>
            </w:rPrChange>
          </w:rPr>
          <w:t xml:space="preserve"> for tenants</w:t>
        </w:r>
      </w:ins>
      <w:ins w:id="911" w:author="Nikki Papenfus" w:date="2025-09-30T14:11:00Z" w16du:dateUtc="2025-09-30T12:11:00Z">
        <w:r w:rsidR="00CC65A7">
          <w:t>; a</w:t>
        </w:r>
      </w:ins>
      <w:ins w:id="912" w:author="Nikki Papenfus" w:date="2025-09-30T12:16:00Z" w16du:dateUtc="2025-09-30T10:16:00Z">
        <w:r w:rsidR="00426623" w:rsidRPr="0083378E">
          <w:rPr>
            <w:rPrChange w:id="913" w:author="Nikki Papenfus" w:date="2025-09-30T12:17:00Z" w16du:dateUtc="2025-09-30T10:17:00Z">
              <w:rPr>
                <w:highlight w:val="yellow"/>
              </w:rPr>
            </w:rPrChange>
          </w:rPr>
          <w:t xml:space="preserve">lternately links </w:t>
        </w:r>
        <w:r w:rsidR="00426623" w:rsidRPr="0083378E">
          <w:t xml:space="preserve">could be sent via email. </w:t>
        </w:r>
      </w:ins>
    </w:p>
    <w:p w14:paraId="2D63FD27" w14:textId="37CDEEFA" w:rsidR="005645BB" w:rsidRPr="00156E1B" w:rsidRDefault="0083378E">
      <w:pPr>
        <w:pStyle w:val="OBBulletList"/>
        <w:numPr>
          <w:ilvl w:val="1"/>
          <w:numId w:val="14"/>
        </w:numPr>
        <w:rPr>
          <w:ins w:id="914" w:author="Nikki Papenfus" w:date="2025-09-30T11:09:00Z" w16du:dateUtc="2025-09-30T09:09:00Z"/>
          <w:highlight w:val="green"/>
          <w:rPrChange w:id="915" w:author="Nikki Papenfus" w:date="2025-10-06T15:10:00Z" w16du:dateUtc="2025-10-06T13:10:00Z">
            <w:rPr>
              <w:ins w:id="916" w:author="Nikki Papenfus" w:date="2025-09-30T11:09:00Z" w16du:dateUtc="2025-09-30T09:09:00Z"/>
            </w:rPr>
          </w:rPrChange>
        </w:rPr>
        <w:pPrChange w:id="917" w:author="Nikki Papenfus" w:date="2025-09-30T12:17:00Z" w16du:dateUtc="2025-09-30T10:17:00Z">
          <w:pPr/>
        </w:pPrChange>
      </w:pPr>
      <w:ins w:id="918" w:author="Nikki Papenfus" w:date="2025-09-30T12:16:00Z" w16du:dateUtc="2025-09-30T10:16:00Z">
        <w:r w:rsidRPr="00156E1B">
          <w:rPr>
            <w:highlight w:val="green"/>
            <w:rPrChange w:id="919" w:author="Nikki Papenfus" w:date="2025-10-06T15:10:00Z" w16du:dateUtc="2025-10-06T13:10:00Z">
              <w:rPr>
                <w:highlight w:val="yellow"/>
              </w:rPr>
            </w:rPrChange>
          </w:rPr>
          <w:t xml:space="preserve">It is not expected that the initial </w:t>
        </w:r>
      </w:ins>
      <w:ins w:id="920" w:author="Nikki Papenfus" w:date="2025-09-30T14:11:00Z" w16du:dateUtc="2025-09-30T12:11:00Z">
        <w:r w:rsidR="00CC65A7" w:rsidRPr="00156E1B">
          <w:rPr>
            <w:highlight w:val="green"/>
            <w:rPrChange w:id="921" w:author="Nikki Papenfus" w:date="2025-10-06T15:10:00Z" w16du:dateUtc="2025-10-06T13:10:00Z">
              <w:rPr/>
            </w:rPrChange>
          </w:rPr>
          <w:t>project</w:t>
        </w:r>
      </w:ins>
      <w:ins w:id="922" w:author="Nikki Papenfus" w:date="2025-09-30T11:09:00Z" w16du:dateUtc="2025-09-30T09:09:00Z">
        <w:r w:rsidR="005645BB" w:rsidRPr="00156E1B">
          <w:rPr>
            <w:highlight w:val="green"/>
            <w:rPrChange w:id="923" w:author="Nikki Papenfus" w:date="2025-10-06T15:10:00Z" w16du:dateUtc="2025-10-06T13:10:00Z">
              <w:rPr>
                <w:highlight w:val="yellow"/>
              </w:rPr>
            </w:rPrChange>
          </w:rPr>
          <w:t xml:space="preserve"> would introduce any new, direct integration between Salesforce and the MyGrainger app.</w:t>
        </w:r>
      </w:ins>
    </w:p>
    <w:p w14:paraId="71963EED" w14:textId="57E109C8" w:rsidR="0014325D" w:rsidRPr="00705AA2" w:rsidRDefault="004B200C" w:rsidP="00345889">
      <w:pPr>
        <w:pStyle w:val="OBBulletList"/>
        <w:rPr>
          <w:ins w:id="924" w:author="Nikki Papenfus" w:date="2025-09-30T12:33:00Z" w16du:dateUtc="2025-09-30T10:33:00Z"/>
          <w:highlight w:val="green"/>
          <w:rPrChange w:id="925" w:author="Nikki Papenfus" w:date="2025-10-06T16:21:00Z" w16du:dateUtc="2025-10-06T14:21:00Z">
            <w:rPr>
              <w:ins w:id="926" w:author="Nikki Papenfus" w:date="2025-09-30T12:33:00Z" w16du:dateUtc="2025-09-30T10:33:00Z"/>
            </w:rPr>
          </w:rPrChange>
        </w:rPr>
      </w:pPr>
      <w:ins w:id="927" w:author="Nikki Papenfus" w:date="2025-09-30T12:24:00Z" w16du:dateUtc="2025-09-30T10:24:00Z">
        <w:r w:rsidRPr="00705AA2">
          <w:rPr>
            <w:b/>
            <w:bCs/>
            <w:highlight w:val="green"/>
            <w:rPrChange w:id="928" w:author="Nikki Papenfus" w:date="2025-10-06T16:21:00Z" w16du:dateUtc="2025-10-06T14:21:00Z">
              <w:rPr>
                <w:b/>
                <w:bCs/>
                <w:highlight w:val="yellow"/>
              </w:rPr>
            </w:rPrChange>
          </w:rPr>
          <w:t>Adobe Sign</w:t>
        </w:r>
        <w:r w:rsidRPr="00705AA2">
          <w:rPr>
            <w:highlight w:val="green"/>
            <w:rPrChange w:id="929" w:author="Nikki Papenfus" w:date="2025-10-06T16:21:00Z" w16du:dateUtc="2025-10-06T14:21:00Z">
              <w:rPr>
                <w:highlight w:val="yellow"/>
              </w:rPr>
            </w:rPrChange>
          </w:rPr>
          <w:t xml:space="preserve"> – Existing </w:t>
        </w:r>
        <w:r w:rsidR="00DD20F3" w:rsidRPr="00705AA2">
          <w:rPr>
            <w:highlight w:val="green"/>
            <w:rPrChange w:id="930" w:author="Nikki Papenfus" w:date="2025-10-06T16:21:00Z" w16du:dateUtc="2025-10-06T14:21:00Z">
              <w:rPr>
                <w:highlight w:val="yellow"/>
              </w:rPr>
            </w:rPrChange>
          </w:rPr>
          <w:t>Adobe Sign integration with Salesforce would be used to sen</w:t>
        </w:r>
      </w:ins>
      <w:ins w:id="931" w:author="Nikki Papenfus" w:date="2025-09-30T12:30:00Z" w16du:dateUtc="2025-09-30T10:30:00Z">
        <w:r w:rsidR="00173408" w:rsidRPr="00705AA2">
          <w:rPr>
            <w:highlight w:val="green"/>
            <w:rPrChange w:id="932" w:author="Nikki Papenfus" w:date="2025-10-06T16:21:00Z" w16du:dateUtc="2025-10-06T14:21:00Z">
              <w:rPr/>
            </w:rPrChange>
          </w:rPr>
          <w:t>d</w:t>
        </w:r>
      </w:ins>
      <w:ins w:id="933" w:author="Nikki Papenfus" w:date="2025-09-30T12:24:00Z" w16du:dateUtc="2025-09-30T10:24:00Z">
        <w:r w:rsidR="00DD20F3" w:rsidRPr="00705AA2">
          <w:rPr>
            <w:highlight w:val="green"/>
            <w:rPrChange w:id="934" w:author="Nikki Papenfus" w:date="2025-10-06T16:21:00Z" w16du:dateUtc="2025-10-06T14:21:00Z">
              <w:rPr>
                <w:highlight w:val="yellow"/>
              </w:rPr>
            </w:rPrChange>
          </w:rPr>
          <w:t xml:space="preserve"> </w:t>
        </w:r>
      </w:ins>
      <w:ins w:id="935" w:author="Nikki Papenfus" w:date="2025-09-30T12:25:00Z" w16du:dateUtc="2025-09-30T10:25:00Z">
        <w:r w:rsidR="00DD20F3" w:rsidRPr="00705AA2">
          <w:rPr>
            <w:highlight w:val="green"/>
            <w:rPrChange w:id="936" w:author="Nikki Papenfus" w:date="2025-10-06T16:21:00Z" w16du:dateUtc="2025-10-06T14:21:00Z">
              <w:rPr>
                <w:highlight w:val="yellow"/>
              </w:rPr>
            </w:rPrChange>
          </w:rPr>
          <w:t>p</w:t>
        </w:r>
      </w:ins>
      <w:ins w:id="937" w:author="Nikki Papenfus" w:date="2025-09-30T11:20:00Z" w16du:dateUtc="2025-09-30T09:20:00Z">
        <w:r w:rsidR="001942FA" w:rsidRPr="00705AA2">
          <w:rPr>
            <w:highlight w:val="green"/>
            <w:rPrChange w:id="938" w:author="Nikki Papenfus" w:date="2025-10-06T16:21:00Z" w16du:dateUtc="2025-10-06T14:21:00Z">
              <w:rPr>
                <w:b/>
                <w:bCs/>
                <w:highlight w:val="yellow"/>
              </w:rPr>
            </w:rPrChange>
          </w:rPr>
          <w:t xml:space="preserve">et licence </w:t>
        </w:r>
      </w:ins>
      <w:ins w:id="939" w:author="Nikki Papenfus" w:date="2025-09-30T12:25:00Z" w16du:dateUtc="2025-09-30T10:25:00Z">
        <w:r w:rsidR="00DD20F3" w:rsidRPr="00705AA2">
          <w:rPr>
            <w:highlight w:val="green"/>
            <w:rPrChange w:id="940" w:author="Nikki Papenfus" w:date="2025-10-06T16:21:00Z" w16du:dateUtc="2025-10-06T14:21:00Z">
              <w:rPr>
                <w:b/>
                <w:bCs/>
                <w:highlight w:val="yellow"/>
              </w:rPr>
            </w:rPrChange>
          </w:rPr>
          <w:t xml:space="preserve">contracts to </w:t>
        </w:r>
      </w:ins>
      <w:ins w:id="941" w:author="Nikki Papenfus" w:date="2025-09-30T12:33:00Z" w16du:dateUtc="2025-09-30T10:33:00Z">
        <w:r w:rsidR="00241844" w:rsidRPr="00705AA2">
          <w:rPr>
            <w:highlight w:val="green"/>
            <w:rPrChange w:id="942" w:author="Nikki Papenfus" w:date="2025-10-06T16:21:00Z" w16du:dateUtc="2025-10-06T14:21:00Z">
              <w:rPr/>
            </w:rPrChange>
          </w:rPr>
          <w:t>tenants or applicants</w:t>
        </w:r>
      </w:ins>
      <w:ins w:id="943" w:author="Nikki Papenfus" w:date="2025-09-30T11:20:00Z" w16du:dateUtc="2025-09-30T09:20:00Z">
        <w:r w:rsidR="001942FA" w:rsidRPr="00705AA2">
          <w:rPr>
            <w:highlight w:val="green"/>
            <w:rPrChange w:id="944" w:author="Nikki Papenfus" w:date="2025-10-06T16:21:00Z" w16du:dateUtc="2025-10-06T14:21:00Z">
              <w:rPr>
                <w:highlight w:val="yellow"/>
              </w:rPr>
            </w:rPrChange>
          </w:rPr>
          <w:t xml:space="preserve"> for </w:t>
        </w:r>
      </w:ins>
      <w:ins w:id="945" w:author="Nikki Papenfus" w:date="2025-09-30T14:12:00Z" w16du:dateUtc="2025-09-30T12:12:00Z">
        <w:r w:rsidR="0015307E" w:rsidRPr="00705AA2">
          <w:rPr>
            <w:highlight w:val="green"/>
            <w:rPrChange w:id="946" w:author="Nikki Papenfus" w:date="2025-10-06T16:21:00Z" w16du:dateUtc="2025-10-06T14:21:00Z">
              <w:rPr/>
            </w:rPrChange>
          </w:rPr>
          <w:t>e-</w:t>
        </w:r>
      </w:ins>
      <w:ins w:id="947" w:author="Nikki Papenfus" w:date="2025-09-30T11:20:00Z" w16du:dateUtc="2025-09-30T09:20:00Z">
        <w:r w:rsidR="001942FA" w:rsidRPr="00705AA2">
          <w:rPr>
            <w:highlight w:val="green"/>
            <w:rPrChange w:id="948" w:author="Nikki Papenfus" w:date="2025-10-06T16:21:00Z" w16du:dateUtc="2025-10-06T14:21:00Z">
              <w:rPr>
                <w:highlight w:val="yellow"/>
              </w:rPr>
            </w:rPrChange>
          </w:rPr>
          <w:t>signing.</w:t>
        </w:r>
      </w:ins>
    </w:p>
    <w:p w14:paraId="34BA3579" w14:textId="36DD13CF" w:rsidR="001942FA" w:rsidRPr="003E78B4" w:rsidDel="003E78B4" w:rsidRDefault="0038269C" w:rsidP="0014325D">
      <w:pPr>
        <w:pStyle w:val="OBBulletList"/>
        <w:numPr>
          <w:ilvl w:val="1"/>
          <w:numId w:val="14"/>
        </w:numPr>
        <w:rPr>
          <w:del w:id="949" w:author="Nikki Papenfus" w:date="2025-10-06T16:11:00Z" w16du:dateUtc="2025-10-06T14:11:00Z"/>
          <w:strike/>
          <w:rPrChange w:id="950" w:author="Nikki Papenfus" w:date="2025-10-06T16:11:00Z" w16du:dateUtc="2025-10-06T14:11:00Z">
            <w:rPr>
              <w:del w:id="951" w:author="Nikki Papenfus" w:date="2025-10-06T16:11:00Z" w16du:dateUtc="2025-10-06T14:11:00Z"/>
              <w:highlight w:val="yellow"/>
            </w:rPr>
          </w:rPrChange>
        </w:rPr>
      </w:pPr>
      <w:del w:id="952" w:author="Nikki Papenfus" w:date="2025-10-06T16:11:00Z" w16du:dateUtc="2025-10-06T14:11:00Z">
        <w:r w:rsidRPr="003E78B4" w:rsidDel="003E78B4">
          <w:rPr>
            <w:strike/>
            <w:rPrChange w:id="953" w:author="Nikki Papenfus" w:date="2025-10-06T16:11:00Z" w16du:dateUtc="2025-10-06T14:11:00Z">
              <w:rPr>
                <w:b/>
                <w:bCs/>
              </w:rPr>
            </w:rPrChange>
          </w:rPr>
          <w:delText xml:space="preserve">Other documentation generated from </w:delText>
        </w:r>
        <w:r w:rsidR="00AA3F80" w:rsidRPr="003E78B4" w:rsidDel="003E78B4">
          <w:rPr>
            <w:strike/>
            <w:rPrChange w:id="954" w:author="Nikki Papenfus" w:date="2025-10-06T16:11:00Z" w16du:dateUtc="2025-10-06T14:11:00Z">
              <w:rPr>
                <w:b/>
                <w:bCs/>
              </w:rPr>
            </w:rPrChange>
          </w:rPr>
          <w:delText>Salesforce, such as warning letter</w:delText>
        </w:r>
        <w:r w:rsidR="00A00F90" w:rsidRPr="003E78B4" w:rsidDel="003E78B4">
          <w:rPr>
            <w:strike/>
            <w:rPrChange w:id="955" w:author="Nikki Papenfus" w:date="2025-10-06T16:11:00Z" w16du:dateUtc="2025-10-06T14:11:00Z">
              <w:rPr/>
            </w:rPrChange>
          </w:rPr>
          <w:delText>s</w:delText>
        </w:r>
        <w:r w:rsidR="00AA3F80" w:rsidRPr="003E78B4" w:rsidDel="003E78B4">
          <w:rPr>
            <w:strike/>
            <w:rPrChange w:id="956" w:author="Nikki Papenfus" w:date="2025-10-06T16:11:00Z" w16du:dateUtc="2025-10-06T14:11:00Z">
              <w:rPr>
                <w:b/>
                <w:bCs/>
              </w:rPr>
            </w:rPrChange>
          </w:rPr>
          <w:delText xml:space="preserve"> or Section 8 notice</w:delText>
        </w:r>
        <w:r w:rsidR="00A00F90" w:rsidRPr="003E78B4" w:rsidDel="003E78B4">
          <w:rPr>
            <w:strike/>
            <w:rPrChange w:id="957" w:author="Nikki Papenfus" w:date="2025-10-06T16:11:00Z" w16du:dateUtc="2025-10-06T14:11:00Z">
              <w:rPr/>
            </w:rPrChange>
          </w:rPr>
          <w:delText>s</w:delText>
        </w:r>
        <w:r w:rsidR="00AA3F80" w:rsidRPr="003E78B4" w:rsidDel="003E78B4">
          <w:rPr>
            <w:strike/>
            <w:rPrChange w:id="958" w:author="Nikki Papenfus" w:date="2025-10-06T16:11:00Z" w16du:dateUtc="2025-10-06T14:11:00Z">
              <w:rPr>
                <w:b/>
                <w:bCs/>
              </w:rPr>
            </w:rPrChange>
          </w:rPr>
          <w:delText xml:space="preserve">, </w:delText>
        </w:r>
        <w:r w:rsidR="004A5EC8" w:rsidRPr="003E78B4" w:rsidDel="003E78B4">
          <w:rPr>
            <w:strike/>
            <w:rPrChange w:id="959" w:author="Nikki Papenfus" w:date="2025-10-06T16:11:00Z" w16du:dateUtc="2025-10-06T14:11:00Z">
              <w:rPr/>
            </w:rPrChange>
          </w:rPr>
          <w:delText>could</w:delText>
        </w:r>
        <w:r w:rsidR="00AA3F80" w:rsidRPr="003E78B4" w:rsidDel="003E78B4">
          <w:rPr>
            <w:strike/>
            <w:rPrChange w:id="960" w:author="Nikki Papenfus" w:date="2025-10-06T16:11:00Z" w16du:dateUtc="2025-10-06T14:11:00Z">
              <w:rPr>
                <w:b/>
                <w:bCs/>
              </w:rPr>
            </w:rPrChange>
          </w:rPr>
          <w:delText xml:space="preserve"> also be sent via Adobe Sign</w:delText>
        </w:r>
        <w:r w:rsidR="0022149E" w:rsidRPr="003E78B4" w:rsidDel="003E78B4">
          <w:rPr>
            <w:strike/>
            <w:rPrChange w:id="961" w:author="Nikki Papenfus" w:date="2025-10-06T16:11:00Z" w16du:dateUtc="2025-10-06T14:11:00Z">
              <w:rPr/>
            </w:rPrChange>
          </w:rPr>
          <w:delText xml:space="preserve"> </w:delText>
        </w:r>
        <w:r w:rsidR="00241844" w:rsidRPr="003E78B4" w:rsidDel="003E78B4">
          <w:rPr>
            <w:strike/>
            <w:rPrChange w:id="962" w:author="Nikki Papenfus" w:date="2025-10-06T16:11:00Z" w16du:dateUtc="2025-10-06T14:11:00Z">
              <w:rPr/>
            </w:rPrChange>
          </w:rPr>
          <w:delText>requesting the tenant to acknowledge receipt</w:delText>
        </w:r>
        <w:r w:rsidR="0014325D" w:rsidRPr="003E78B4" w:rsidDel="003E78B4">
          <w:rPr>
            <w:strike/>
            <w:rPrChange w:id="963" w:author="Nikki Papenfus" w:date="2025-10-06T16:11:00Z" w16du:dateUtc="2025-10-06T14:11:00Z">
              <w:rPr/>
            </w:rPrChange>
          </w:rPr>
          <w:delText>.</w:delText>
        </w:r>
      </w:del>
    </w:p>
    <w:p w14:paraId="5C89A151" w14:textId="3C702437" w:rsidR="006A2479" w:rsidRPr="0041706B" w:rsidRDefault="00A22AE1">
      <w:pPr>
        <w:pStyle w:val="OBBulletList"/>
        <w:rPr>
          <w:moveTo w:id="964" w:author="Nikki Papenfus" w:date="2025-09-29T16:56:00Z" w16du:dateUtc="2025-09-29T14:56:00Z"/>
          <w:highlight w:val="green"/>
          <w:rPrChange w:id="965" w:author="Nikki Papenfus" w:date="2025-10-06T15:10:00Z" w16du:dateUtc="2025-10-06T13:10:00Z">
            <w:rPr>
              <w:moveTo w:id="966" w:author="Nikki Papenfus" w:date="2025-09-29T16:56:00Z" w16du:dateUtc="2025-09-29T14:56:00Z"/>
            </w:rPr>
          </w:rPrChange>
        </w:rPr>
        <w:pPrChange w:id="967" w:author="Nikki Papenfus" w:date="2025-09-30T11:43:00Z" w16du:dateUtc="2025-09-30T09:43:00Z">
          <w:pPr>
            <w:pStyle w:val="CommentText"/>
          </w:pPr>
        </w:pPrChange>
      </w:pPr>
      <w:ins w:id="968" w:author="Nikki Papenfus" w:date="2025-09-29T16:55:00Z" w16du:dateUtc="2025-09-29T14:55:00Z">
        <w:r w:rsidRPr="0041706B">
          <w:rPr>
            <w:b/>
            <w:bCs/>
            <w:highlight w:val="green"/>
            <w:lang w:eastAsia="en-ZA"/>
            <w:rPrChange w:id="969" w:author="Nikki Papenfus" w:date="2025-10-06T15:10:00Z" w16du:dateUtc="2025-10-06T13:10:00Z">
              <w:rPr>
                <w:b/>
                <w:bCs/>
                <w:lang w:eastAsia="en-ZA"/>
              </w:rPr>
            </w:rPrChange>
          </w:rPr>
          <w:t>Operational Dashboard</w:t>
        </w:r>
      </w:ins>
      <w:ins w:id="970" w:author="Nikki Papenfus" w:date="2025-09-29T16:56:00Z" w16du:dateUtc="2025-09-29T14:56:00Z">
        <w:r w:rsidRPr="0041706B">
          <w:rPr>
            <w:b/>
            <w:bCs/>
            <w:highlight w:val="green"/>
            <w:lang w:eastAsia="en-ZA"/>
            <w:rPrChange w:id="971" w:author="Nikki Papenfus" w:date="2025-10-06T15:10:00Z" w16du:dateUtc="2025-10-06T13:10:00Z">
              <w:rPr>
                <w:b/>
                <w:bCs/>
                <w:lang w:eastAsia="en-ZA"/>
              </w:rPr>
            </w:rPrChange>
          </w:rPr>
          <w:t>s &amp; Reports</w:t>
        </w:r>
        <w:r w:rsidR="006A2479" w:rsidRPr="0041706B">
          <w:rPr>
            <w:highlight w:val="green"/>
            <w:rPrChange w:id="972" w:author="Nikki Papenfus" w:date="2025-10-06T15:10:00Z" w16du:dateUtc="2025-10-06T13:10:00Z">
              <w:rPr/>
            </w:rPrChange>
          </w:rPr>
          <w:t xml:space="preserve"> </w:t>
        </w:r>
      </w:ins>
      <w:ins w:id="973" w:author="Nikki Papenfus" w:date="2025-09-29T16:57:00Z" w16du:dateUtc="2025-09-29T14:57:00Z">
        <w:r w:rsidR="006A2479" w:rsidRPr="0041706B">
          <w:rPr>
            <w:highlight w:val="green"/>
            <w:rPrChange w:id="974" w:author="Nikki Papenfus" w:date="2025-10-06T15:10:00Z" w16du:dateUtc="2025-10-06T13:10:00Z">
              <w:rPr/>
            </w:rPrChange>
          </w:rPr>
          <w:t xml:space="preserve">- </w:t>
        </w:r>
      </w:ins>
      <w:moveToRangeStart w:id="975" w:author="Nikki Papenfus" w:date="2025-09-29T16:56:00Z" w:name="move210057427"/>
      <w:moveTo w:id="976" w:author="Nikki Papenfus" w:date="2025-09-29T16:56:00Z" w16du:dateUtc="2025-09-29T14:56:00Z">
        <w:r w:rsidR="006A2479" w:rsidRPr="0041706B">
          <w:rPr>
            <w:highlight w:val="green"/>
            <w:rPrChange w:id="977" w:author="Nikki Papenfus" w:date="2025-10-06T15:10:00Z" w16du:dateUtc="2025-10-06T13:10:00Z">
              <w:rPr/>
            </w:rPrChange>
          </w:rPr>
          <w:t xml:space="preserve">Operational reporting </w:t>
        </w:r>
        <w:del w:id="978" w:author="Nikki Papenfus" w:date="2025-09-30T11:45:00Z" w16du:dateUtc="2025-09-30T09:45:00Z">
          <w:r w:rsidR="006A2479" w:rsidRPr="0041706B" w:rsidDel="00395EE4">
            <w:rPr>
              <w:highlight w:val="green"/>
              <w:rPrChange w:id="979" w:author="Nikki Papenfus" w:date="2025-10-06T15:10:00Z" w16du:dateUtc="2025-10-06T13:10:00Z">
                <w:rPr/>
              </w:rPrChange>
            </w:rPr>
            <w:delText>needs</w:delText>
          </w:r>
        </w:del>
      </w:moveTo>
      <w:ins w:id="980" w:author="Nikki Papenfus" w:date="2025-09-30T11:45:00Z" w16du:dateUtc="2025-09-30T09:45:00Z">
        <w:r w:rsidR="00395EE4" w:rsidRPr="0041706B">
          <w:rPr>
            <w:highlight w:val="green"/>
            <w:rPrChange w:id="981" w:author="Nikki Papenfus" w:date="2025-10-06T15:10:00Z" w16du:dateUtc="2025-10-06T13:10:00Z">
              <w:rPr/>
            </w:rPrChange>
          </w:rPr>
          <w:t xml:space="preserve">would be addressed in Salesforce. </w:t>
        </w:r>
      </w:ins>
      <w:moveTo w:id="982" w:author="Nikki Papenfus" w:date="2025-09-29T16:56:00Z" w16du:dateUtc="2025-09-29T14:56:00Z">
        <w:del w:id="983" w:author="Nikki Papenfus" w:date="2025-09-30T11:45:00Z" w16du:dateUtc="2025-09-30T09:45:00Z">
          <w:r w:rsidR="006A2479" w:rsidRPr="0041706B" w:rsidDel="00FA1D71">
            <w:rPr>
              <w:highlight w:val="green"/>
              <w:rPrChange w:id="984" w:author="Nikki Papenfus" w:date="2025-10-06T15:10:00Z" w16du:dateUtc="2025-10-06T13:10:00Z">
                <w:rPr/>
              </w:rPrChange>
            </w:rPr>
            <w:delText xml:space="preserve"> can be met via Salesforce reports and dashboards. Should </w:delText>
          </w:r>
        </w:del>
        <w:del w:id="985" w:author="Nikki Papenfus" w:date="2025-09-30T11:44:00Z" w16du:dateUtc="2025-09-30T09:44:00Z">
          <w:r w:rsidR="006A2479" w:rsidRPr="0041706B" w:rsidDel="00E10F42">
            <w:rPr>
              <w:highlight w:val="green"/>
              <w:rPrChange w:id="986" w:author="Nikki Papenfus" w:date="2025-10-06T15:10:00Z" w16du:dateUtc="2025-10-06T13:10:00Z">
                <w:rPr/>
              </w:rPrChange>
            </w:rPr>
            <w:delText>deeper analytical capabilities be required, these can be met via a BI solution such as CRM Analytics or Power BI coupled with an Azure SQL data warehouse.</w:delText>
          </w:r>
        </w:del>
      </w:moveTo>
    </w:p>
    <w:moveToRangeEnd w:id="975"/>
    <w:p w14:paraId="2CBE536B" w14:textId="535BB7DA" w:rsidR="00216FE4" w:rsidRPr="0041706B" w:rsidRDefault="006A2479">
      <w:pPr>
        <w:pStyle w:val="OBBulletList"/>
        <w:rPr>
          <w:moveTo w:id="987" w:author="Nikki Papenfus" w:date="2025-09-30T10:49:00Z" w16du:dateUtc="2025-09-30T08:49:00Z"/>
          <w:highlight w:val="green"/>
          <w:rPrChange w:id="988" w:author="Nikki Papenfus" w:date="2025-10-06T15:10:00Z" w16du:dateUtc="2025-10-06T13:10:00Z">
            <w:rPr>
              <w:moveTo w:id="989" w:author="Nikki Papenfus" w:date="2025-09-30T10:49:00Z" w16du:dateUtc="2025-09-30T08:49:00Z"/>
            </w:rPr>
          </w:rPrChange>
        </w:rPr>
        <w:pPrChange w:id="990" w:author="Nikki Papenfus" w:date="2025-09-30T11:43:00Z" w16du:dateUtc="2025-09-30T09:43:00Z">
          <w:pPr>
            <w:pStyle w:val="OBNumberedList"/>
            <w:numPr>
              <w:numId w:val="15"/>
            </w:numPr>
          </w:pPr>
        </w:pPrChange>
      </w:pPr>
      <w:ins w:id="991" w:author="Nikki Papenfus" w:date="2025-09-29T16:57:00Z" w16du:dateUtc="2025-09-29T14:57:00Z">
        <w:r w:rsidRPr="0041706B">
          <w:rPr>
            <w:b/>
            <w:bCs/>
            <w:highlight w:val="green"/>
            <w:lang w:eastAsia="en-ZA"/>
            <w:rPrChange w:id="992" w:author="Nikki Papenfus" w:date="2025-10-06T15:10:00Z" w16du:dateUtc="2025-10-06T13:10:00Z">
              <w:rPr>
                <w:b/>
                <w:bCs/>
                <w:lang w:eastAsia="en-ZA"/>
              </w:rPr>
            </w:rPrChange>
          </w:rPr>
          <w:t xml:space="preserve">Data Warehouse &amp; BI Reporting </w:t>
        </w:r>
      </w:ins>
      <w:ins w:id="993" w:author="Nikki Papenfus" w:date="2025-09-30T11:08:00Z" w16du:dateUtc="2025-09-30T09:08:00Z">
        <w:r w:rsidR="00626CC0" w:rsidRPr="0041706B">
          <w:rPr>
            <w:highlight w:val="green"/>
            <w:rPrChange w:id="994" w:author="Nikki Papenfus" w:date="2025-10-06T15:10:00Z" w16du:dateUtc="2025-10-06T13:10:00Z">
              <w:rPr/>
            </w:rPrChange>
          </w:rPr>
          <w:t xml:space="preserve">- </w:t>
        </w:r>
      </w:ins>
      <w:ins w:id="995" w:author="Nikki Papenfus" w:date="2025-09-30T11:46:00Z" w16du:dateUtc="2025-09-30T09:46:00Z">
        <w:r w:rsidR="00BE0616" w:rsidRPr="0041706B">
          <w:rPr>
            <w:highlight w:val="green"/>
            <w:rPrChange w:id="996" w:author="Nikki Papenfus" w:date="2025-10-06T15:10:00Z" w16du:dateUtc="2025-10-06T13:10:00Z">
              <w:rPr/>
            </w:rPrChange>
          </w:rPr>
          <w:t>A</w:t>
        </w:r>
        <w:r w:rsidR="00BE0616" w:rsidRPr="0041706B">
          <w:rPr>
            <w:highlight w:val="green"/>
            <w:rPrChange w:id="997" w:author="Nikki Papenfus" w:date="2025-10-06T15:10:00Z" w16du:dateUtc="2025-10-06T13:10:00Z">
              <w:rPr>
                <w:highlight w:val="yellow"/>
              </w:rPr>
            </w:rPrChange>
          </w:rPr>
          <w:t xml:space="preserve">dvanced reporting and analytics (such as </w:t>
        </w:r>
      </w:ins>
      <w:moveToRangeStart w:id="998" w:author="Nikki Papenfus" w:date="2025-09-30T10:49:00Z" w:name="move210121760"/>
      <w:moveTo w:id="999" w:author="Nikki Papenfus" w:date="2025-09-30T10:49:00Z" w16du:dateUtc="2025-09-30T08:49:00Z">
        <w:del w:id="1000" w:author="Nikki Papenfus" w:date="2025-09-30T11:46:00Z" w16du:dateUtc="2025-09-30T09:46:00Z">
          <w:r w:rsidR="00216FE4" w:rsidRPr="0041706B" w:rsidDel="00BE0616">
            <w:rPr>
              <w:highlight w:val="green"/>
              <w:rPrChange w:id="1001" w:author="Nikki Papenfus" w:date="2025-10-06T15:10:00Z" w16du:dateUtc="2025-10-06T13:10:00Z">
                <w:rPr/>
              </w:rPrChange>
            </w:rPr>
            <w:delText>R</w:delText>
          </w:r>
        </w:del>
        <w:del w:id="1002" w:author="Nikki Papenfus" w:date="2025-10-06T15:10:00Z" w16du:dateUtc="2025-10-06T13:10:00Z">
          <w:r w:rsidR="00216FE4" w:rsidRPr="0041706B" w:rsidDel="0041706B">
            <w:rPr>
              <w:highlight w:val="green"/>
              <w:rPrChange w:id="1003" w:author="Nikki Papenfus" w:date="2025-10-06T15:10:00Z" w16du:dateUtc="2025-10-06T13:10:00Z">
                <w:rPr/>
              </w:rPrChange>
            </w:rPr>
            <w:delText xml:space="preserve">eporting on </w:delText>
          </w:r>
        </w:del>
        <w:r w:rsidR="00216FE4" w:rsidRPr="0041706B">
          <w:rPr>
            <w:highlight w:val="green"/>
            <w:rPrChange w:id="1004" w:author="Nikki Papenfus" w:date="2025-10-06T15:10:00Z" w16du:dateUtc="2025-10-06T13:10:00Z">
              <w:rPr/>
            </w:rPrChange>
          </w:rPr>
          <w:t>trend</w:t>
        </w:r>
      </w:moveTo>
      <w:ins w:id="1005" w:author="Nikki Papenfus" w:date="2025-10-06T15:10:00Z" w16du:dateUtc="2025-10-06T13:10:00Z">
        <w:r w:rsidR="0041706B" w:rsidRPr="0041706B">
          <w:rPr>
            <w:highlight w:val="green"/>
            <w:rPrChange w:id="1006" w:author="Nikki Papenfus" w:date="2025-10-06T15:10:00Z" w16du:dateUtc="2025-10-06T13:10:00Z">
              <w:rPr/>
            </w:rPrChange>
          </w:rPr>
          <w:t xml:space="preserve"> analysis </w:t>
        </w:r>
      </w:ins>
      <w:moveTo w:id="1007" w:author="Nikki Papenfus" w:date="2025-09-30T10:49:00Z" w16du:dateUtc="2025-09-30T08:49:00Z">
        <w:del w:id="1008" w:author="Nikki Papenfus" w:date="2025-10-06T15:10:00Z" w16du:dateUtc="2025-10-06T13:10:00Z">
          <w:r w:rsidR="00216FE4" w:rsidRPr="0041706B" w:rsidDel="0041706B">
            <w:rPr>
              <w:highlight w:val="green"/>
              <w:rPrChange w:id="1009" w:author="Nikki Papenfus" w:date="2025-10-06T15:10:00Z" w16du:dateUtc="2025-10-06T13:10:00Z">
                <w:rPr/>
              </w:rPrChange>
            </w:rPr>
            <w:delText>s</w:delText>
          </w:r>
        </w:del>
      </w:moveTo>
      <w:ins w:id="1010" w:author="Nikki Papenfus" w:date="2025-09-30T11:47:00Z" w16du:dateUtc="2025-09-30T09:47:00Z">
        <w:r w:rsidR="00791200" w:rsidRPr="0041706B">
          <w:rPr>
            <w:highlight w:val="green"/>
            <w:rPrChange w:id="1011" w:author="Nikki Papenfus" w:date="2025-10-06T15:10:00Z" w16du:dateUtc="2025-10-06T13:10:00Z">
              <w:rPr>
                <w:highlight w:val="yellow"/>
              </w:rPr>
            </w:rPrChange>
          </w:rPr>
          <w:t>or</w:t>
        </w:r>
      </w:ins>
      <w:moveTo w:id="1012" w:author="Nikki Papenfus" w:date="2025-09-30T10:49:00Z" w16du:dateUtc="2025-09-30T08:49:00Z">
        <w:del w:id="1013" w:author="Nikki Papenfus" w:date="2025-09-30T11:47:00Z" w16du:dateUtc="2025-09-30T09:47:00Z">
          <w:r w:rsidR="00216FE4" w:rsidRPr="0041706B" w:rsidDel="00791200">
            <w:rPr>
              <w:highlight w:val="green"/>
              <w:rPrChange w:id="1014" w:author="Nikki Papenfus" w:date="2025-10-06T15:10:00Z" w16du:dateUtc="2025-10-06T13:10:00Z">
                <w:rPr/>
              </w:rPrChange>
            </w:rPr>
            <w:delText>,</w:delText>
          </w:r>
        </w:del>
        <w:r w:rsidR="00216FE4" w:rsidRPr="0041706B">
          <w:rPr>
            <w:highlight w:val="green"/>
            <w:rPrChange w:id="1015" w:author="Nikki Papenfus" w:date="2025-10-06T15:10:00Z" w16du:dateUtc="2025-10-06T13:10:00Z">
              <w:rPr/>
            </w:rPrChange>
          </w:rPr>
          <w:t xml:space="preserve"> heatmaps</w:t>
        </w:r>
      </w:moveTo>
      <w:ins w:id="1016" w:author="Nikki Papenfus" w:date="2025-09-30T11:47:00Z" w16du:dateUtc="2025-09-30T09:47:00Z">
        <w:r w:rsidR="00791200" w:rsidRPr="0041706B">
          <w:rPr>
            <w:highlight w:val="green"/>
            <w:rPrChange w:id="1017" w:author="Nikki Papenfus" w:date="2025-10-06T15:10:00Z" w16du:dateUtc="2025-10-06T13:10:00Z">
              <w:rPr>
                <w:highlight w:val="yellow"/>
              </w:rPr>
            </w:rPrChange>
          </w:rPr>
          <w:t xml:space="preserve">) would </w:t>
        </w:r>
      </w:ins>
      <w:moveTo w:id="1018" w:author="Nikki Papenfus" w:date="2025-09-30T10:49:00Z" w16du:dateUtc="2025-09-30T08:49:00Z">
        <w:del w:id="1019" w:author="Nikki Papenfus" w:date="2025-09-30T11:47:00Z" w16du:dateUtc="2025-09-30T09:47:00Z">
          <w:r w:rsidR="00216FE4" w:rsidRPr="0041706B" w:rsidDel="00791200">
            <w:rPr>
              <w:highlight w:val="green"/>
              <w:rPrChange w:id="1020" w:author="Nikki Papenfus" w:date="2025-10-06T15:10:00Z" w16du:dateUtc="2025-10-06T13:10:00Z">
                <w:rPr/>
              </w:rPrChange>
            </w:rPr>
            <w:delText xml:space="preserve"> and metrics are expected to be </w:delText>
          </w:r>
        </w:del>
        <w:r w:rsidR="00216FE4" w:rsidRPr="0041706B">
          <w:rPr>
            <w:highlight w:val="green"/>
            <w:rPrChange w:id="1021" w:author="Nikki Papenfus" w:date="2025-10-06T15:10:00Z" w16du:dateUtc="2025-10-06T13:10:00Z">
              <w:rPr/>
            </w:rPrChange>
          </w:rPr>
          <w:t xml:space="preserve">addressed using </w:t>
        </w:r>
        <w:del w:id="1022" w:author="Nikki Papenfus" w:date="2025-09-30T11:47:00Z" w16du:dateUtc="2025-09-30T09:47:00Z">
          <w:r w:rsidR="00216FE4" w:rsidRPr="0041706B" w:rsidDel="00397222">
            <w:rPr>
              <w:highlight w:val="green"/>
              <w:rPrChange w:id="1023" w:author="Nikki Papenfus" w:date="2025-10-06T15:10:00Z" w16du:dateUtc="2025-10-06T13:10:00Z">
                <w:rPr/>
              </w:rPrChange>
            </w:rPr>
            <w:delText>separate BI reporting tools.</w:delText>
          </w:r>
        </w:del>
      </w:moveTo>
      <w:ins w:id="1024" w:author="Nikki Papenfus" w:date="2025-09-30T11:12:00Z" w16du:dateUtc="2025-09-30T09:12:00Z">
        <w:r w:rsidR="007F3091" w:rsidRPr="0041706B">
          <w:rPr>
            <w:highlight w:val="green"/>
            <w:rPrChange w:id="1025" w:author="Nikki Papenfus" w:date="2025-10-06T15:10:00Z" w16du:dateUtc="2025-10-06T13:10:00Z">
              <w:rPr>
                <w:highlight w:val="yellow"/>
              </w:rPr>
            </w:rPrChange>
          </w:rPr>
          <w:t xml:space="preserve">Power BI driven by </w:t>
        </w:r>
      </w:ins>
      <w:ins w:id="1026" w:author="Nikki Papenfus" w:date="2025-09-30T11:49:00Z" w16du:dateUtc="2025-09-30T09:49:00Z">
        <w:r w:rsidR="001D1D3A" w:rsidRPr="0041706B">
          <w:rPr>
            <w:highlight w:val="green"/>
            <w:rPrChange w:id="1027" w:author="Nikki Papenfus" w:date="2025-10-06T15:10:00Z" w16du:dateUtc="2025-10-06T13:10:00Z">
              <w:rPr/>
            </w:rPrChange>
          </w:rPr>
          <w:t>the Grainger data warehouse</w:t>
        </w:r>
      </w:ins>
      <w:ins w:id="1028" w:author="Nikki Papenfus" w:date="2025-09-30T11:51:00Z" w16du:dateUtc="2025-09-30T09:51:00Z">
        <w:r w:rsidR="00FE2734" w:rsidRPr="0041706B">
          <w:rPr>
            <w:highlight w:val="green"/>
            <w:rPrChange w:id="1029" w:author="Nikki Papenfus" w:date="2025-10-06T15:10:00Z" w16du:dateUtc="2025-10-06T13:10:00Z">
              <w:rPr/>
            </w:rPrChange>
          </w:rPr>
          <w:t xml:space="preserve"> that includes data </w:t>
        </w:r>
      </w:ins>
      <w:ins w:id="1030" w:author="Nikki Papenfus" w:date="2025-09-30T11:12:00Z" w16du:dateUtc="2025-09-30T09:12:00Z">
        <w:r w:rsidR="007F3091" w:rsidRPr="0041706B">
          <w:rPr>
            <w:highlight w:val="green"/>
            <w:rPrChange w:id="1031" w:author="Nikki Papenfus" w:date="2025-10-06T15:10:00Z" w16du:dateUtc="2025-10-06T13:10:00Z">
              <w:rPr>
                <w:highlight w:val="yellow"/>
              </w:rPr>
            </w:rPrChange>
          </w:rPr>
          <w:t>from Salesforce</w:t>
        </w:r>
      </w:ins>
      <w:ins w:id="1032" w:author="Nikki Papenfus" w:date="2025-09-30T13:04:00Z" w16du:dateUtc="2025-09-30T11:04:00Z">
        <w:r w:rsidR="00692B70" w:rsidRPr="0041706B">
          <w:rPr>
            <w:highlight w:val="green"/>
            <w:rPrChange w:id="1033" w:author="Nikki Papenfus" w:date="2025-10-06T15:10:00Z" w16du:dateUtc="2025-10-06T13:10:00Z">
              <w:rPr/>
            </w:rPrChange>
          </w:rPr>
          <w:t xml:space="preserve"> as well as </w:t>
        </w:r>
      </w:ins>
      <w:ins w:id="1034" w:author="Nikki Papenfus" w:date="2025-09-30T11:12:00Z" w16du:dateUtc="2025-09-30T09:12:00Z">
        <w:r w:rsidR="007F3091" w:rsidRPr="0041706B">
          <w:rPr>
            <w:highlight w:val="green"/>
            <w:rPrChange w:id="1035" w:author="Nikki Papenfus" w:date="2025-10-06T15:10:00Z" w16du:dateUtc="2025-10-06T13:10:00Z">
              <w:rPr>
                <w:highlight w:val="yellow"/>
              </w:rPr>
            </w:rPrChange>
          </w:rPr>
          <w:t>other applications</w:t>
        </w:r>
      </w:ins>
      <w:ins w:id="1036" w:author="Nikki Papenfus" w:date="2025-09-30T11:52:00Z" w16du:dateUtc="2025-09-30T09:52:00Z">
        <w:r w:rsidR="00333298" w:rsidRPr="0041706B">
          <w:rPr>
            <w:highlight w:val="green"/>
            <w:rPrChange w:id="1037" w:author="Nikki Papenfus" w:date="2025-10-06T15:10:00Z" w16du:dateUtc="2025-10-06T13:10:00Z">
              <w:rPr/>
            </w:rPrChange>
          </w:rPr>
          <w:t xml:space="preserve"> and data sources</w:t>
        </w:r>
      </w:ins>
      <w:ins w:id="1038" w:author="Nikki Papenfus" w:date="2025-09-30T11:12:00Z" w16du:dateUtc="2025-09-30T09:12:00Z">
        <w:r w:rsidR="007F3091" w:rsidRPr="0041706B">
          <w:rPr>
            <w:highlight w:val="green"/>
            <w:rPrChange w:id="1039" w:author="Nikki Papenfus" w:date="2025-10-06T15:10:00Z" w16du:dateUtc="2025-10-06T13:10:00Z">
              <w:rPr>
                <w:highlight w:val="yellow"/>
              </w:rPr>
            </w:rPrChange>
          </w:rPr>
          <w:t>.</w:t>
        </w:r>
      </w:ins>
    </w:p>
    <w:p w14:paraId="10EA3AB2" w14:textId="5405D1FC" w:rsidR="0023710E" w:rsidRPr="00374DD9" w:rsidDel="000D561C" w:rsidRDefault="0023710E">
      <w:pPr>
        <w:pStyle w:val="OBBulletList"/>
        <w:numPr>
          <w:ilvl w:val="0"/>
          <w:numId w:val="0"/>
        </w:numPr>
        <w:ind w:left="737" w:hanging="340"/>
        <w:jc w:val="left"/>
        <w:rPr>
          <w:del w:id="1040" w:author="Nikki Papenfus" w:date="2025-09-30T11:21:00Z" w16du:dateUtc="2025-09-30T09:21:00Z"/>
          <w:moveTo w:id="1041" w:author="Nikki Papenfus" w:date="2025-09-29T16:58:00Z" w16du:dateUtc="2025-09-29T14:58:00Z"/>
        </w:rPr>
        <w:pPrChange w:id="1042" w:author="Nikki Papenfus" w:date="2025-09-30T11:49:00Z" w16du:dateUtc="2025-09-30T09:49:00Z">
          <w:pPr>
            <w:pStyle w:val="CommentText"/>
          </w:pPr>
        </w:pPrChange>
      </w:pPr>
      <w:moveToRangeStart w:id="1043" w:author="Nikki Papenfus" w:date="2025-09-29T16:58:00Z" w:name="move210057496"/>
      <w:moveToRangeEnd w:id="998"/>
      <w:moveTo w:id="1044" w:author="Nikki Papenfus" w:date="2025-09-29T16:58:00Z" w16du:dateUtc="2025-09-29T14:58:00Z">
        <w:del w:id="1045" w:author="Nikki Papenfus" w:date="2025-09-30T11:09:00Z" w16du:dateUtc="2025-09-30T09:09:00Z">
          <w:r w:rsidRPr="00374DD9" w:rsidDel="00626CC0">
            <w:delText>Existing GREP integration between Salesforce and Qube will be enhanced to push new pet licences in Qube.</w:delText>
          </w:r>
        </w:del>
        <w:bookmarkStart w:id="1046" w:name="_Toc210127674"/>
        <w:bookmarkEnd w:id="1046"/>
      </w:moveTo>
    </w:p>
    <w:moveToRangeEnd w:id="1043"/>
    <w:p w14:paraId="4A63B9C9" w14:textId="582A06A0" w:rsidR="008E7EBA" w:rsidRPr="00374DD9" w:rsidDel="00EC3E36" w:rsidRDefault="008E7EBA">
      <w:pPr>
        <w:pStyle w:val="OBBulletList"/>
        <w:numPr>
          <w:ilvl w:val="0"/>
          <w:numId w:val="0"/>
        </w:numPr>
        <w:ind w:left="737" w:hanging="340"/>
        <w:jc w:val="left"/>
        <w:rPr>
          <w:del w:id="1047" w:author="Nikki Papenfus" w:date="2025-09-29T17:12:00Z" w16du:dateUtc="2025-09-29T15:12:00Z"/>
          <w:rPrChange w:id="1048" w:author="Nikki Papenfus" w:date="2025-09-30T13:18:00Z" w16du:dateUtc="2025-09-30T11:18:00Z">
            <w:rPr>
              <w:del w:id="1049" w:author="Nikki Papenfus" w:date="2025-09-29T17:12:00Z" w16du:dateUtc="2025-09-29T15:12:00Z"/>
              <w:highlight w:val="yellow"/>
            </w:rPr>
          </w:rPrChange>
        </w:rPr>
        <w:pPrChange w:id="1050" w:author="Nikki Papenfus" w:date="2025-09-30T11:49:00Z" w16du:dateUtc="2025-09-30T09:49:00Z">
          <w:pPr>
            <w:pStyle w:val="Level4Heading"/>
            <w:numPr>
              <w:numId w:val="14"/>
            </w:numPr>
            <w:tabs>
              <w:tab w:val="num" w:pos="1984"/>
            </w:tabs>
            <w:ind w:left="1757" w:hanging="340"/>
          </w:pPr>
        </w:pPrChange>
      </w:pPr>
      <w:del w:id="1051" w:author="Nikki Papenfus" w:date="2025-09-30T11:09:00Z" w16du:dateUtc="2025-09-30T09:09:00Z">
        <w:r w:rsidRPr="00374DD9" w:rsidDel="005645BB">
          <w:rPr>
            <w:b/>
            <w:bCs/>
            <w:rPrChange w:id="1052" w:author="Nikki Papenfus" w:date="2025-09-30T13:18:00Z" w16du:dateUtc="2025-09-30T11:18:00Z">
              <w:rPr>
                <w:highlight w:val="yellow"/>
              </w:rPr>
            </w:rPrChange>
          </w:rPr>
          <w:delText>FormAssembly</w:delText>
        </w:r>
      </w:del>
      <w:bookmarkStart w:id="1053" w:name="_Toc210127675"/>
      <w:bookmarkEnd w:id="1053"/>
    </w:p>
    <w:p w14:paraId="6EDB33DA" w14:textId="2A313CCE" w:rsidR="008E7EBA" w:rsidRPr="00374DD9" w:rsidDel="00EC3E36" w:rsidRDefault="008E7EBA">
      <w:pPr>
        <w:pStyle w:val="OBBulletList"/>
        <w:numPr>
          <w:ilvl w:val="0"/>
          <w:numId w:val="0"/>
        </w:numPr>
        <w:ind w:left="737" w:hanging="340"/>
        <w:rPr>
          <w:del w:id="1054" w:author="Nikki Papenfus" w:date="2025-09-29T17:12:00Z" w16du:dateUtc="2025-09-29T15:12:00Z"/>
          <w:rPrChange w:id="1055" w:author="Nikki Papenfus" w:date="2025-09-30T13:18:00Z" w16du:dateUtc="2025-09-30T11:18:00Z">
            <w:rPr>
              <w:del w:id="1056" w:author="Nikki Papenfus" w:date="2025-09-29T17:12:00Z" w16du:dateUtc="2025-09-29T15:12:00Z"/>
              <w:highlight w:val="yellow"/>
            </w:rPr>
          </w:rPrChange>
        </w:rPr>
        <w:pPrChange w:id="1057" w:author="Nikki Papenfus" w:date="2025-09-30T11:49:00Z" w16du:dateUtc="2025-09-30T09:49:00Z">
          <w:pPr>
            <w:pStyle w:val="CommentText"/>
          </w:pPr>
        </w:pPrChange>
      </w:pPr>
      <w:del w:id="1058" w:author="Nikki Papenfus" w:date="2025-09-30T11:09:00Z" w16du:dateUtc="2025-09-30T09:09:00Z">
        <w:r w:rsidRPr="00374DD9" w:rsidDel="005645BB">
          <w:rPr>
            <w:rPrChange w:id="1059" w:author="Nikki Papenfus" w:date="2025-09-30T13:18:00Z" w16du:dateUtc="2025-09-30T11:18:00Z">
              <w:rPr>
                <w:highlight w:val="yellow"/>
              </w:rPr>
            </w:rPrChange>
          </w:rPr>
          <w:delText>Grainger is currently utilising an Enterprise FormAssembly subscription that includes a Salesforce connector. FormAssembly would be utilized to enable customers and third parties to create or update case information online.</w:delText>
        </w:r>
      </w:del>
      <w:bookmarkStart w:id="1060" w:name="_Toc210127676"/>
      <w:bookmarkEnd w:id="1060"/>
    </w:p>
    <w:p w14:paraId="6A61183F" w14:textId="622255D3" w:rsidR="008E7EBA" w:rsidRPr="00374DD9" w:rsidDel="005645BB" w:rsidRDefault="008E7EBA">
      <w:pPr>
        <w:pStyle w:val="OBBulletList"/>
        <w:numPr>
          <w:ilvl w:val="0"/>
          <w:numId w:val="0"/>
        </w:numPr>
        <w:ind w:left="737" w:hanging="340"/>
        <w:rPr>
          <w:del w:id="1061" w:author="Nikki Papenfus" w:date="2025-09-30T11:09:00Z" w16du:dateUtc="2025-09-30T09:09:00Z"/>
          <w:rPrChange w:id="1062" w:author="Nikki Papenfus" w:date="2025-09-30T13:18:00Z" w16du:dateUtc="2025-09-30T11:18:00Z">
            <w:rPr>
              <w:del w:id="1063" w:author="Nikki Papenfus" w:date="2025-09-30T11:09:00Z" w16du:dateUtc="2025-09-30T09:09:00Z"/>
              <w:highlight w:val="yellow"/>
            </w:rPr>
          </w:rPrChange>
        </w:rPr>
        <w:pPrChange w:id="1064" w:author="Nikki Papenfus" w:date="2025-09-30T11:49:00Z" w16du:dateUtc="2025-09-30T09:49:00Z">
          <w:pPr>
            <w:pStyle w:val="CommentText"/>
          </w:pPr>
        </w:pPrChange>
      </w:pPr>
      <w:del w:id="1065" w:author="Nikki Papenfus" w:date="2025-09-30T11:09:00Z" w16du:dateUtc="2025-09-30T09:09:00Z">
        <w:r w:rsidRPr="00374DD9" w:rsidDel="005645BB">
          <w:rPr>
            <w:rPrChange w:id="1066" w:author="Nikki Papenfus" w:date="2025-09-30T13:18:00Z" w16du:dateUtc="2025-09-30T11:18:00Z">
              <w:rPr>
                <w:highlight w:val="yellow"/>
              </w:rPr>
            </w:rPrChange>
          </w:rPr>
          <w:delText xml:space="preserve">It is expected that </w:delText>
        </w:r>
        <w:r w:rsidRPr="00374DD9" w:rsidDel="005645BB">
          <w:rPr>
            <w:rPrChange w:id="1067" w:author="Nikki Papenfus" w:date="2025-09-30T13:18:00Z" w16du:dateUtc="2025-09-30T11:18:00Z">
              <w:rPr>
                <w:highlight w:val="yellow"/>
              </w:rPr>
            </w:rPrChange>
          </w:rPr>
          <w:fldChar w:fldCharType="begin"/>
        </w:r>
        <w:r w:rsidRPr="00374DD9" w:rsidDel="005645BB">
          <w:rPr>
            <w:rPrChange w:id="1068" w:author="Nikki Papenfus" w:date="2025-09-30T13:18:00Z" w16du:dateUtc="2025-09-30T11:18:00Z">
              <w:rPr>
                <w:highlight w:val="yellow"/>
              </w:rPr>
            </w:rPrChange>
          </w:rPr>
          <w:delInstrText xml:space="preserve"> DOCPROPERTY  Category  \* MERGEFORMAT </w:delInstrText>
        </w:r>
        <w:r w:rsidRPr="00374DD9" w:rsidDel="005645BB">
          <w:rPr>
            <w:rPrChange w:id="1069" w:author="Nikki Papenfus" w:date="2025-09-30T13:18:00Z" w16du:dateUtc="2025-09-30T11:18:00Z">
              <w:rPr>
                <w:highlight w:val="yellow"/>
              </w:rPr>
            </w:rPrChange>
          </w:rPr>
          <w:fldChar w:fldCharType="separate"/>
        </w:r>
        <w:r w:rsidRPr="00374DD9" w:rsidDel="005645BB">
          <w:rPr>
            <w:rPrChange w:id="1070" w:author="Nikki Papenfus" w:date="2025-09-30T13:18:00Z" w16du:dateUtc="2025-09-30T11:18:00Z">
              <w:rPr>
                <w:highlight w:val="yellow"/>
              </w:rPr>
            </w:rPrChange>
          </w:rPr>
          <w:delText>Grainger</w:delText>
        </w:r>
        <w:r w:rsidRPr="00374DD9" w:rsidDel="005645BB">
          <w:rPr>
            <w:rPrChange w:id="1071" w:author="Nikki Papenfus" w:date="2025-09-30T13:18:00Z" w16du:dateUtc="2025-09-30T11:18:00Z">
              <w:rPr>
                <w:highlight w:val="yellow"/>
              </w:rPr>
            </w:rPrChange>
          </w:rPr>
          <w:fldChar w:fldCharType="end"/>
        </w:r>
        <w:r w:rsidRPr="00374DD9" w:rsidDel="005645BB">
          <w:rPr>
            <w:rPrChange w:id="1072" w:author="Nikki Papenfus" w:date="2025-09-30T13:18:00Z" w16du:dateUtc="2025-09-30T11:18:00Z">
              <w:rPr>
                <w:highlight w:val="yellow"/>
              </w:rPr>
            </w:rPrChange>
          </w:rPr>
          <w:delText>, or an integration partner, would be responsible for styling the FormAssembly pages and embedding these in the Grainger website, if required. </w:delText>
        </w:r>
        <w:bookmarkStart w:id="1073" w:name="_Toc210127677"/>
        <w:bookmarkEnd w:id="1073"/>
      </w:del>
    </w:p>
    <w:p w14:paraId="29EC1203" w14:textId="6576A0D0" w:rsidR="008E7EBA" w:rsidRPr="00374DD9" w:rsidDel="00EC3E36" w:rsidRDefault="008E7EBA">
      <w:pPr>
        <w:pStyle w:val="OBBulletList"/>
        <w:numPr>
          <w:ilvl w:val="0"/>
          <w:numId w:val="0"/>
        </w:numPr>
        <w:ind w:left="737" w:hanging="340"/>
        <w:rPr>
          <w:del w:id="1074" w:author="Nikki Papenfus" w:date="2025-09-29T17:12:00Z" w16du:dateUtc="2025-09-29T15:12:00Z"/>
          <w:rPrChange w:id="1075" w:author="Nikki Papenfus" w:date="2025-09-30T13:18:00Z" w16du:dateUtc="2025-09-30T11:18:00Z">
            <w:rPr>
              <w:del w:id="1076" w:author="Nikki Papenfus" w:date="2025-09-29T17:12:00Z" w16du:dateUtc="2025-09-29T15:12:00Z"/>
              <w:highlight w:val="yellow"/>
            </w:rPr>
          </w:rPrChange>
        </w:rPr>
        <w:pPrChange w:id="1077" w:author="Nikki Papenfus" w:date="2025-09-30T11:49:00Z" w16du:dateUtc="2025-09-30T09:49:00Z">
          <w:pPr>
            <w:pStyle w:val="Level4Heading"/>
            <w:numPr>
              <w:numId w:val="14"/>
            </w:numPr>
            <w:tabs>
              <w:tab w:val="num" w:pos="1984"/>
            </w:tabs>
            <w:ind w:left="1757" w:hanging="340"/>
          </w:pPr>
        </w:pPrChange>
      </w:pPr>
      <w:del w:id="1078" w:author="Nikki Papenfus" w:date="2025-09-30T11:09:00Z" w16du:dateUtc="2025-09-30T09:09:00Z">
        <w:r w:rsidRPr="00374DD9" w:rsidDel="005645BB">
          <w:rPr>
            <w:b/>
            <w:bCs/>
            <w:rPrChange w:id="1079" w:author="Nikki Papenfus" w:date="2025-09-30T13:18:00Z" w16du:dateUtc="2025-09-30T11:18:00Z">
              <w:rPr>
                <w:highlight w:val="yellow"/>
              </w:rPr>
            </w:rPrChange>
          </w:rPr>
          <w:delText>MyGrainger App</w:delText>
        </w:r>
      </w:del>
      <w:bookmarkStart w:id="1080" w:name="_Toc210127678"/>
      <w:bookmarkEnd w:id="1080"/>
    </w:p>
    <w:p w14:paraId="607BD0DC" w14:textId="021F52D1" w:rsidR="008E7EBA" w:rsidRPr="00374DD9" w:rsidDel="00EC3E36" w:rsidRDefault="008E7EBA">
      <w:pPr>
        <w:pStyle w:val="OBBulletList"/>
        <w:numPr>
          <w:ilvl w:val="0"/>
          <w:numId w:val="0"/>
        </w:numPr>
        <w:ind w:left="737" w:hanging="340"/>
        <w:rPr>
          <w:del w:id="1081" w:author="Nikki Papenfus" w:date="2025-09-29T17:12:00Z" w16du:dateUtc="2025-09-29T15:12:00Z"/>
          <w:rPrChange w:id="1082" w:author="Nikki Papenfus" w:date="2025-09-30T13:18:00Z" w16du:dateUtc="2025-09-30T11:18:00Z">
            <w:rPr>
              <w:del w:id="1083" w:author="Nikki Papenfus" w:date="2025-09-29T17:12:00Z" w16du:dateUtc="2025-09-29T15:12:00Z"/>
              <w:highlight w:val="yellow"/>
            </w:rPr>
          </w:rPrChange>
        </w:rPr>
        <w:pPrChange w:id="1084" w:author="Nikki Papenfus" w:date="2025-09-30T11:49:00Z" w16du:dateUtc="2025-09-30T09:49:00Z">
          <w:pPr/>
        </w:pPrChange>
      </w:pPr>
      <w:del w:id="1085" w:author="Nikki Papenfus" w:date="2025-09-30T11:09:00Z" w16du:dateUtc="2025-09-30T09:09:00Z">
        <w:r w:rsidRPr="00374DD9" w:rsidDel="005645BB">
          <w:rPr>
            <w:rPrChange w:id="1086" w:author="Nikki Papenfus" w:date="2025-09-30T13:18:00Z" w16du:dateUtc="2025-09-30T11:18:00Z">
              <w:rPr>
                <w:highlight w:val="yellow"/>
              </w:rPr>
            </w:rPrChange>
          </w:rPr>
          <w:delText xml:space="preserve">It is expected that minor enhancements to the MyGrainger app would give tenants access to links to open FormAssembly forms that would integrate directly with Salesforce. </w:delText>
        </w:r>
        <w:r w:rsidRPr="00374DD9" w:rsidDel="005645BB">
          <w:rPr>
            <w:rPrChange w:id="1087" w:author="Nikki Papenfus" w:date="2025-09-30T13:18:00Z" w16du:dateUtc="2025-09-30T11:18:00Z">
              <w:rPr>
                <w:highlight w:val="yellow"/>
              </w:rPr>
            </w:rPrChange>
          </w:rPr>
          <w:fldChar w:fldCharType="begin"/>
        </w:r>
        <w:r w:rsidRPr="00374DD9" w:rsidDel="005645BB">
          <w:rPr>
            <w:rPrChange w:id="1088" w:author="Nikki Papenfus" w:date="2025-09-30T13:18:00Z" w16du:dateUtc="2025-09-30T11:18:00Z">
              <w:rPr>
                <w:highlight w:val="yellow"/>
              </w:rPr>
            </w:rPrChange>
          </w:rPr>
          <w:delInstrText xml:space="preserve"> DOCPROPERTY  Category  \* MERGEFORMAT </w:delInstrText>
        </w:r>
        <w:r w:rsidRPr="00374DD9" w:rsidDel="005645BB">
          <w:rPr>
            <w:rPrChange w:id="1089" w:author="Nikki Papenfus" w:date="2025-09-30T13:18:00Z" w16du:dateUtc="2025-09-30T11:18:00Z">
              <w:rPr>
                <w:highlight w:val="yellow"/>
              </w:rPr>
            </w:rPrChange>
          </w:rPr>
          <w:fldChar w:fldCharType="separate"/>
        </w:r>
        <w:r w:rsidRPr="00374DD9" w:rsidDel="005645BB">
          <w:rPr>
            <w:rPrChange w:id="1090" w:author="Nikki Papenfus" w:date="2025-09-30T13:18:00Z" w16du:dateUtc="2025-09-30T11:18:00Z">
              <w:rPr>
                <w:highlight w:val="yellow"/>
              </w:rPr>
            </w:rPrChange>
          </w:rPr>
          <w:delText>Grainger</w:delText>
        </w:r>
        <w:r w:rsidRPr="00374DD9" w:rsidDel="005645BB">
          <w:rPr>
            <w:rPrChange w:id="1091" w:author="Nikki Papenfus" w:date="2025-09-30T13:18:00Z" w16du:dateUtc="2025-09-30T11:18:00Z">
              <w:rPr>
                <w:highlight w:val="yellow"/>
              </w:rPr>
            </w:rPrChange>
          </w:rPr>
          <w:fldChar w:fldCharType="end"/>
        </w:r>
        <w:r w:rsidRPr="00374DD9" w:rsidDel="005645BB">
          <w:rPr>
            <w:rPrChange w:id="1092" w:author="Nikki Papenfus" w:date="2025-09-30T13:18:00Z" w16du:dateUtc="2025-09-30T11:18:00Z">
              <w:rPr>
                <w:highlight w:val="yellow"/>
              </w:rPr>
            </w:rPrChange>
          </w:rPr>
          <w:delText xml:space="preserve">, or an integration partner, would be responsible for developing and testing any such changes. </w:delText>
        </w:r>
      </w:del>
      <w:bookmarkStart w:id="1093" w:name="_Toc210127679"/>
      <w:bookmarkEnd w:id="1093"/>
    </w:p>
    <w:p w14:paraId="0908649D" w14:textId="16D1B2D1" w:rsidR="008E7EBA" w:rsidRPr="00374DD9" w:rsidDel="005645BB" w:rsidRDefault="008E7EBA">
      <w:pPr>
        <w:pStyle w:val="OBBulletList"/>
        <w:numPr>
          <w:ilvl w:val="0"/>
          <w:numId w:val="0"/>
        </w:numPr>
        <w:ind w:left="737" w:hanging="340"/>
        <w:rPr>
          <w:del w:id="1094" w:author="Nikki Papenfus" w:date="2025-09-30T11:09:00Z" w16du:dateUtc="2025-09-30T09:09:00Z"/>
        </w:rPr>
        <w:pPrChange w:id="1095" w:author="Nikki Papenfus" w:date="2025-09-30T11:49:00Z" w16du:dateUtc="2025-09-30T09:49:00Z">
          <w:pPr/>
        </w:pPrChange>
      </w:pPr>
      <w:del w:id="1096" w:author="Nikki Papenfus" w:date="2025-09-30T11:09:00Z" w16du:dateUtc="2025-09-30T09:09:00Z">
        <w:r w:rsidRPr="00374DD9" w:rsidDel="005645BB">
          <w:rPr>
            <w:rPrChange w:id="1097" w:author="Nikki Papenfus" w:date="2025-09-30T13:18:00Z" w16du:dateUtc="2025-09-30T11:18:00Z">
              <w:rPr>
                <w:highlight w:val="yellow"/>
              </w:rPr>
            </w:rPrChange>
          </w:rPr>
          <w:delText>The initial release would not introduce any new, direct integration between Salesforce and the MyGrainger app.</w:delText>
        </w:r>
        <w:bookmarkStart w:id="1098" w:name="_Toc210127680"/>
        <w:bookmarkEnd w:id="1098"/>
      </w:del>
    </w:p>
    <w:p w14:paraId="5A0AF6BA" w14:textId="40D7C5F3" w:rsidR="00FF63C8" w:rsidRPr="00374DD9" w:rsidDel="00E1360B" w:rsidRDefault="00FF63C8">
      <w:pPr>
        <w:pStyle w:val="OBBulletList"/>
        <w:numPr>
          <w:ilvl w:val="0"/>
          <w:numId w:val="0"/>
        </w:numPr>
        <w:ind w:left="737" w:hanging="340"/>
        <w:rPr>
          <w:del w:id="1099" w:author="Nikki Papenfus" w:date="2025-09-29T17:14:00Z" w16du:dateUtc="2025-09-29T15:14:00Z"/>
          <w:moveTo w:id="1100" w:author="Nikki Papenfus" w:date="2025-09-29T17:06:00Z" w16du:dateUtc="2025-09-29T15:06:00Z"/>
          <w:bCs/>
        </w:rPr>
        <w:pPrChange w:id="1101" w:author="Nikki Papenfus" w:date="2025-09-30T11:49:00Z" w16du:dateUtc="2025-09-30T09:49:00Z">
          <w:pPr>
            <w:pStyle w:val="OBBulletList"/>
          </w:pPr>
        </w:pPrChange>
      </w:pPr>
      <w:moveToRangeStart w:id="1102" w:author="Nikki Papenfus" w:date="2025-09-29T17:06:00Z" w:name="move210058011"/>
      <w:moveTo w:id="1103" w:author="Nikki Papenfus" w:date="2025-09-29T17:06:00Z" w16du:dateUtc="2025-09-29T15:06:00Z">
        <w:del w:id="1104" w:author="Nikki Papenfus" w:date="2025-09-29T17:14:00Z" w16du:dateUtc="2025-09-29T15:14:00Z">
          <w:r w:rsidRPr="00374DD9" w:rsidDel="00E1360B">
            <w:rPr>
              <w:b/>
            </w:rPr>
            <w:delText>Cases</w:delText>
          </w:r>
          <w:r w:rsidRPr="00374DD9" w:rsidDel="00E1360B">
            <w:rPr>
              <w:bCs/>
            </w:rPr>
            <w:delText xml:space="preserve"> – New record types will be added to the existing Case object for each case scenario such as: Pet Application for a New Tenant, Pet Application for an Existing Tenant, ASB Possession, and Formal Rent Challenge.</w:delText>
          </w:r>
          <w:bookmarkStart w:id="1105" w:name="_Toc210127681"/>
          <w:bookmarkEnd w:id="1105"/>
        </w:del>
      </w:moveTo>
    </w:p>
    <w:p w14:paraId="71A81DED" w14:textId="20C0DA2B" w:rsidR="00FF63C8" w:rsidRPr="00374DD9" w:rsidDel="00E1360B" w:rsidRDefault="00FF63C8">
      <w:pPr>
        <w:pStyle w:val="OBBulletList"/>
        <w:numPr>
          <w:ilvl w:val="0"/>
          <w:numId w:val="0"/>
        </w:numPr>
        <w:ind w:left="737" w:hanging="340"/>
        <w:rPr>
          <w:del w:id="1106" w:author="Nikki Papenfus" w:date="2025-09-29T17:14:00Z" w16du:dateUtc="2025-09-29T15:14:00Z"/>
          <w:moveTo w:id="1107" w:author="Nikki Papenfus" w:date="2025-09-29T17:06:00Z" w16du:dateUtc="2025-09-29T15:06:00Z"/>
          <w:bCs/>
        </w:rPr>
        <w:pPrChange w:id="1108" w:author="Nikki Papenfus" w:date="2025-09-30T11:49:00Z" w16du:dateUtc="2025-09-30T09:49:00Z">
          <w:pPr>
            <w:pStyle w:val="OBBulletList"/>
            <w:numPr>
              <w:ilvl w:val="1"/>
            </w:numPr>
            <w:tabs>
              <w:tab w:val="clear" w:pos="964"/>
              <w:tab w:val="num" w:pos="1304"/>
            </w:tabs>
            <w:ind w:left="1077"/>
          </w:pPr>
        </w:pPrChange>
      </w:pPr>
      <w:moveTo w:id="1109" w:author="Nikki Papenfus" w:date="2025-09-29T17:06:00Z" w16du:dateUtc="2025-09-29T15:06:00Z">
        <w:del w:id="1110" w:author="Nikki Papenfus" w:date="2025-09-29T17:14:00Z" w16du:dateUtc="2025-09-29T15:14:00Z">
          <w:r w:rsidRPr="00374DD9" w:rsidDel="00E1360B">
            <w:rPr>
              <w:bCs/>
            </w:rPr>
            <w:delText xml:space="preserve">Each record type may have its own workflow (stages), SLAs, business rules and validations. </w:delText>
          </w:r>
          <w:bookmarkStart w:id="1111" w:name="_Toc210127682"/>
          <w:bookmarkEnd w:id="1111"/>
        </w:del>
      </w:moveTo>
    </w:p>
    <w:p w14:paraId="5990FD90" w14:textId="413F5301" w:rsidR="00FF63C8" w:rsidRPr="00374DD9" w:rsidDel="00E1360B" w:rsidRDefault="00FF63C8">
      <w:pPr>
        <w:pStyle w:val="OBBulletList"/>
        <w:numPr>
          <w:ilvl w:val="0"/>
          <w:numId w:val="0"/>
        </w:numPr>
        <w:ind w:left="737" w:hanging="340"/>
        <w:rPr>
          <w:del w:id="1112" w:author="Nikki Papenfus" w:date="2025-09-29T17:14:00Z" w16du:dateUtc="2025-09-29T15:14:00Z"/>
          <w:moveTo w:id="1113" w:author="Nikki Papenfus" w:date="2025-09-29T17:06:00Z" w16du:dateUtc="2025-09-29T15:06:00Z"/>
          <w:bCs/>
        </w:rPr>
        <w:pPrChange w:id="1114" w:author="Nikki Papenfus" w:date="2025-09-30T11:49:00Z" w16du:dateUtc="2025-09-30T09:49:00Z">
          <w:pPr>
            <w:pStyle w:val="OBBulletList"/>
            <w:numPr>
              <w:ilvl w:val="1"/>
            </w:numPr>
            <w:tabs>
              <w:tab w:val="clear" w:pos="964"/>
              <w:tab w:val="num" w:pos="1304"/>
            </w:tabs>
            <w:ind w:left="1077"/>
          </w:pPr>
        </w:pPrChange>
      </w:pPr>
      <w:moveTo w:id="1115" w:author="Nikki Papenfus" w:date="2025-09-29T17:06:00Z" w16du:dateUtc="2025-09-29T15:06:00Z">
        <w:del w:id="1116" w:author="Nikki Papenfus" w:date="2025-09-29T17:14:00Z" w16du:dateUtc="2025-09-29T15:14:00Z">
          <w:r w:rsidRPr="00374DD9" w:rsidDel="00E1360B">
            <w:rPr>
              <w:bCs/>
            </w:rPr>
            <w:delText xml:space="preserve">Documents and files may be attached to a case. </w:delText>
          </w:r>
          <w:bookmarkStart w:id="1117" w:name="_Toc210127683"/>
          <w:bookmarkEnd w:id="1117"/>
        </w:del>
      </w:moveTo>
    </w:p>
    <w:p w14:paraId="63520CA0" w14:textId="0A9B4B79" w:rsidR="00E1360B" w:rsidRPr="00374DD9" w:rsidDel="001942FA" w:rsidRDefault="00FF63C8">
      <w:pPr>
        <w:pStyle w:val="OBBulletList"/>
        <w:numPr>
          <w:ilvl w:val="0"/>
          <w:numId w:val="0"/>
        </w:numPr>
        <w:ind w:left="737" w:hanging="340"/>
        <w:rPr>
          <w:del w:id="1118" w:author="Nikki Papenfus" w:date="2025-09-30T11:20:00Z" w16du:dateUtc="2025-09-30T09:20:00Z"/>
          <w:moveTo w:id="1119" w:author="Nikki Papenfus" w:date="2025-09-29T17:06:00Z" w16du:dateUtc="2025-09-29T15:06:00Z"/>
          <w:b/>
          <w:bCs/>
        </w:rPr>
        <w:pPrChange w:id="1120" w:author="Nikki Papenfus" w:date="2025-09-30T11:49:00Z" w16du:dateUtc="2025-09-30T09:49:00Z">
          <w:pPr>
            <w:pStyle w:val="OBBulletList"/>
            <w:numPr>
              <w:ilvl w:val="1"/>
            </w:numPr>
            <w:tabs>
              <w:tab w:val="clear" w:pos="964"/>
              <w:tab w:val="num" w:pos="1304"/>
            </w:tabs>
            <w:ind w:left="1077"/>
          </w:pPr>
        </w:pPrChange>
      </w:pPr>
      <w:moveTo w:id="1121" w:author="Nikki Papenfus" w:date="2025-09-29T17:06:00Z" w16du:dateUtc="2025-09-29T15:06:00Z">
        <w:del w:id="1122" w:author="Nikki Papenfus" w:date="2025-09-29T17:14:00Z" w16du:dateUtc="2025-09-29T15:14:00Z">
          <w:r w:rsidRPr="00374DD9" w:rsidDel="00E1360B">
            <w:rPr>
              <w:bCs/>
            </w:rPr>
            <w:delText xml:space="preserve">Each case would have an activity timeline with associated tasks, emails and call logs. </w:delText>
          </w:r>
        </w:del>
        <w:bookmarkStart w:id="1123" w:name="_Toc210127684"/>
        <w:bookmarkEnd w:id="1123"/>
      </w:moveTo>
    </w:p>
    <w:p w14:paraId="16ED2FBC" w14:textId="7683EBC8" w:rsidR="00E1360B" w:rsidRPr="00374DD9" w:rsidDel="001942FA" w:rsidRDefault="00E1360B">
      <w:pPr>
        <w:pStyle w:val="OBBulletList"/>
        <w:numPr>
          <w:ilvl w:val="0"/>
          <w:numId w:val="0"/>
        </w:numPr>
        <w:ind w:left="737" w:hanging="340"/>
        <w:rPr>
          <w:del w:id="1124" w:author="Nikki Papenfus" w:date="2025-09-30T11:20:00Z" w16du:dateUtc="2025-09-30T09:20:00Z"/>
          <w:moveTo w:id="1125" w:author="Nikki Papenfus" w:date="2025-09-29T17:13:00Z" w16du:dateUtc="2025-09-29T15:13:00Z"/>
          <w:bCs/>
        </w:rPr>
        <w:pPrChange w:id="1126" w:author="Nikki Papenfus" w:date="2025-09-30T11:49:00Z" w16du:dateUtc="2025-09-30T09:49:00Z">
          <w:pPr>
            <w:pStyle w:val="OBBulletList"/>
            <w:numPr>
              <w:ilvl w:val="1"/>
            </w:numPr>
            <w:tabs>
              <w:tab w:val="clear" w:pos="964"/>
              <w:tab w:val="num" w:pos="1304"/>
            </w:tabs>
            <w:ind w:left="1077"/>
          </w:pPr>
        </w:pPrChange>
      </w:pPr>
      <w:moveToRangeStart w:id="1127" w:author="Nikki Papenfus" w:date="2025-09-29T17:13:00Z" w:name="move210058442"/>
      <w:moveToRangeEnd w:id="1102"/>
      <w:moveTo w:id="1128" w:author="Nikki Papenfus" w:date="2025-09-29T17:13:00Z" w16du:dateUtc="2025-09-29T15:13:00Z">
        <w:del w:id="1129" w:author="Nikki Papenfus" w:date="2025-09-30T11:20:00Z" w16du:dateUtc="2025-09-30T09:20:00Z">
          <w:r w:rsidRPr="00374DD9" w:rsidDel="001942FA">
            <w:rPr>
              <w:bCs/>
            </w:rPr>
            <w:delText xml:space="preserve">Documents and files may be attached to a pet record (for example vaccination certificates or a photo). </w:delText>
          </w:r>
          <w:bookmarkStart w:id="1130" w:name="_Toc210127685"/>
          <w:bookmarkEnd w:id="1130"/>
        </w:del>
      </w:moveTo>
    </w:p>
    <w:p w14:paraId="244CEF41" w14:textId="1E5C81D3" w:rsidR="00E1360B" w:rsidRPr="00374DD9" w:rsidDel="001942FA" w:rsidRDefault="00E1360B">
      <w:pPr>
        <w:pStyle w:val="OBBulletList"/>
        <w:numPr>
          <w:ilvl w:val="0"/>
          <w:numId w:val="0"/>
        </w:numPr>
        <w:ind w:left="737" w:hanging="340"/>
        <w:rPr>
          <w:del w:id="1131" w:author="Nikki Papenfus" w:date="2025-09-30T11:20:00Z" w16du:dateUtc="2025-09-30T09:20:00Z"/>
          <w:moveTo w:id="1132" w:author="Nikki Papenfus" w:date="2025-09-29T17:13:00Z" w16du:dateUtc="2025-09-29T15:13:00Z"/>
          <w:bCs/>
        </w:rPr>
        <w:pPrChange w:id="1133" w:author="Nikki Papenfus" w:date="2025-09-30T11:49:00Z" w16du:dateUtc="2025-09-30T09:49:00Z">
          <w:pPr>
            <w:pStyle w:val="OBBulletList"/>
            <w:numPr>
              <w:ilvl w:val="1"/>
            </w:numPr>
            <w:tabs>
              <w:tab w:val="clear" w:pos="964"/>
              <w:tab w:val="num" w:pos="1304"/>
            </w:tabs>
            <w:ind w:left="1077"/>
          </w:pPr>
        </w:pPrChange>
      </w:pPr>
      <w:moveTo w:id="1134" w:author="Nikki Papenfus" w:date="2025-09-29T17:13:00Z" w16du:dateUtc="2025-09-29T15:13:00Z">
        <w:del w:id="1135" w:author="Nikki Papenfus" w:date="2025-09-30T11:20:00Z" w16du:dateUtc="2025-09-30T09:20:00Z">
          <w:r w:rsidRPr="00374DD9" w:rsidDel="001942FA">
            <w:rPr>
              <w:bCs/>
            </w:rPr>
            <w:delText xml:space="preserve">Each pet record would have an activity timeline with associated tasks and emails (such as reminder emails to provide updated documentation). </w:delText>
          </w:r>
          <w:bookmarkStart w:id="1136" w:name="_Toc210127686"/>
          <w:bookmarkEnd w:id="1136"/>
        </w:del>
      </w:moveTo>
    </w:p>
    <w:p w14:paraId="36834DAE" w14:textId="72CACD67" w:rsidR="00E1360B" w:rsidRPr="00374DD9" w:rsidDel="001942FA" w:rsidRDefault="00E1360B">
      <w:pPr>
        <w:pStyle w:val="OBBulletList"/>
        <w:numPr>
          <w:ilvl w:val="0"/>
          <w:numId w:val="0"/>
        </w:numPr>
        <w:ind w:left="737" w:hanging="340"/>
        <w:rPr>
          <w:del w:id="1137" w:author="Nikki Papenfus" w:date="2025-09-30T11:20:00Z" w16du:dateUtc="2025-09-30T09:20:00Z"/>
          <w:moveTo w:id="1138" w:author="Nikki Papenfus" w:date="2025-09-29T17:13:00Z" w16du:dateUtc="2025-09-29T15:13:00Z"/>
          <w:bCs/>
        </w:rPr>
        <w:pPrChange w:id="1139" w:author="Nikki Papenfus" w:date="2025-09-30T11:49:00Z" w16du:dateUtc="2025-09-30T09:49:00Z">
          <w:pPr>
            <w:pStyle w:val="OBBulletList"/>
            <w:numPr>
              <w:ilvl w:val="1"/>
            </w:numPr>
            <w:tabs>
              <w:tab w:val="clear" w:pos="964"/>
              <w:tab w:val="num" w:pos="1304"/>
            </w:tabs>
            <w:ind w:left="1077"/>
          </w:pPr>
        </w:pPrChange>
      </w:pPr>
      <w:moveTo w:id="1140" w:author="Nikki Papenfus" w:date="2025-09-29T17:13:00Z" w16du:dateUtc="2025-09-29T15:13:00Z">
        <w:del w:id="1141" w:author="Nikki Papenfus" w:date="2025-09-30T11:20:00Z" w16du:dateUtc="2025-09-30T09:20:00Z">
          <w:r w:rsidRPr="00374DD9" w:rsidDel="001942FA">
            <w:rPr>
              <w:bCs/>
            </w:rPr>
            <w:delText>Where a pet record was generated from a pet request case, the case would be accessible along with a full history of the request approval or rejection.</w:delText>
          </w:r>
          <w:bookmarkStart w:id="1142" w:name="_Toc210127687"/>
          <w:bookmarkEnd w:id="1142"/>
        </w:del>
      </w:moveTo>
    </w:p>
    <w:p w14:paraId="6647E779" w14:textId="78EBDFED" w:rsidR="00E1360B" w:rsidRPr="00374DD9" w:rsidDel="001942FA" w:rsidRDefault="00E1360B">
      <w:pPr>
        <w:pStyle w:val="OBBulletList"/>
        <w:numPr>
          <w:ilvl w:val="0"/>
          <w:numId w:val="0"/>
        </w:numPr>
        <w:ind w:left="737" w:hanging="340"/>
        <w:rPr>
          <w:del w:id="1143" w:author="Nikki Papenfus" w:date="2025-09-30T11:20:00Z" w16du:dateUtc="2025-09-30T09:20:00Z"/>
          <w:moveTo w:id="1144" w:author="Nikki Papenfus" w:date="2025-09-29T17:13:00Z" w16du:dateUtc="2025-09-29T15:13:00Z"/>
          <w:bCs/>
        </w:rPr>
        <w:pPrChange w:id="1145" w:author="Nikki Papenfus" w:date="2025-09-30T11:49:00Z" w16du:dateUtc="2025-09-30T09:49:00Z">
          <w:pPr>
            <w:pStyle w:val="OBBulletList"/>
            <w:numPr>
              <w:ilvl w:val="1"/>
            </w:numPr>
            <w:tabs>
              <w:tab w:val="clear" w:pos="964"/>
              <w:tab w:val="num" w:pos="1304"/>
            </w:tabs>
            <w:ind w:left="1077"/>
          </w:pPr>
        </w:pPrChange>
      </w:pPr>
      <w:moveTo w:id="1146" w:author="Nikki Papenfus" w:date="2025-09-29T17:13:00Z" w16du:dateUtc="2025-09-29T15:13:00Z">
        <w:del w:id="1147" w:author="Nikki Papenfus" w:date="2025-09-30T11:20:00Z" w16du:dateUtc="2025-09-30T09:20:00Z">
          <w:r w:rsidRPr="00374DD9" w:rsidDel="001942FA">
            <w:rPr>
              <w:bCs/>
            </w:rPr>
            <w:delText xml:space="preserve">A full history of all current pets, prior pets and pets from rejected applications would be maintained and managed via the applicable status. </w:delText>
          </w:r>
          <w:bookmarkStart w:id="1148" w:name="_Toc210127688"/>
          <w:bookmarkEnd w:id="1148"/>
        </w:del>
      </w:moveTo>
    </w:p>
    <w:p w14:paraId="2A75F6D2" w14:textId="7E85885C" w:rsidR="008F0A05" w:rsidRPr="00374DD9" w:rsidDel="001942FA" w:rsidRDefault="008F0A05">
      <w:pPr>
        <w:pStyle w:val="OBBulletList"/>
        <w:numPr>
          <w:ilvl w:val="0"/>
          <w:numId w:val="0"/>
        </w:numPr>
        <w:ind w:left="737" w:hanging="340"/>
        <w:rPr>
          <w:del w:id="1149" w:author="Nikki Papenfus" w:date="2025-09-30T11:20:00Z" w16du:dateUtc="2025-09-30T09:20:00Z"/>
          <w:moveTo w:id="1150" w:author="Nikki Papenfus" w:date="2025-09-29T17:15:00Z" w16du:dateUtc="2025-09-29T15:15:00Z"/>
        </w:rPr>
        <w:pPrChange w:id="1151" w:author="Nikki Papenfus" w:date="2025-09-30T11:49:00Z" w16du:dateUtc="2025-09-30T09:49:00Z">
          <w:pPr>
            <w:pStyle w:val="OBBulletList"/>
            <w:numPr>
              <w:ilvl w:val="1"/>
            </w:numPr>
            <w:tabs>
              <w:tab w:val="clear" w:pos="964"/>
              <w:tab w:val="num" w:pos="1304"/>
            </w:tabs>
            <w:ind w:left="1077"/>
          </w:pPr>
        </w:pPrChange>
      </w:pPr>
      <w:moveToRangeStart w:id="1152" w:author="Nikki Papenfus" w:date="2025-09-29T17:15:00Z" w:name="move210058531"/>
      <w:moveToRangeEnd w:id="1127"/>
      <w:moveTo w:id="1153" w:author="Nikki Papenfus" w:date="2025-09-29T17:15:00Z" w16du:dateUtc="2025-09-29T15:15:00Z">
        <w:del w:id="1154" w:author="Nikki Papenfus" w:date="2025-09-30T11:20:00Z" w16du:dateUtc="2025-09-30T09:20:00Z">
          <w:r w:rsidRPr="00374DD9" w:rsidDel="001942FA">
            <w:delText xml:space="preserve">Pet licence documents would be generated and sent to customers for signing via the existing </w:delText>
          </w:r>
        </w:del>
        <w:del w:id="1155" w:author="Nikki Papenfus" w:date="2025-09-29T17:15:00Z" w16du:dateUtc="2025-09-29T15:15:00Z">
          <w:r w:rsidRPr="00374DD9" w:rsidDel="008F0A05">
            <w:delText xml:space="preserve">Agreement object and </w:delText>
          </w:r>
        </w:del>
        <w:del w:id="1156" w:author="Nikki Papenfus" w:date="2025-09-30T11:20:00Z" w16du:dateUtc="2025-09-30T09:20:00Z">
          <w:r w:rsidRPr="00374DD9" w:rsidDel="001942FA">
            <w:delText xml:space="preserve">Adobe Sign functionality.  </w:delText>
          </w:r>
          <w:bookmarkStart w:id="1157" w:name="_Toc210127689"/>
          <w:bookmarkEnd w:id="1157"/>
        </w:del>
      </w:moveTo>
    </w:p>
    <w:p w14:paraId="45DC7333" w14:textId="3AF67D49" w:rsidR="00A22AE1" w:rsidRPr="00A22AE1" w:rsidDel="001D1D3A" w:rsidRDefault="00A22AE1" w:rsidP="001D1D3A">
      <w:pPr>
        <w:pStyle w:val="OBBulletList"/>
        <w:numPr>
          <w:ilvl w:val="0"/>
          <w:numId w:val="0"/>
        </w:numPr>
        <w:ind w:left="737" w:hanging="340"/>
        <w:rPr>
          <w:del w:id="1158" w:author="Nikki Papenfus" w:date="2025-09-30T11:49:00Z" w16du:dateUtc="2025-09-30T09:49:00Z"/>
        </w:rPr>
      </w:pPr>
      <w:bookmarkStart w:id="1159" w:name="_Toc210127690"/>
      <w:bookmarkEnd w:id="1159"/>
      <w:moveToRangeEnd w:id="1152"/>
    </w:p>
    <w:p w14:paraId="017DCF74" w14:textId="38ECF03F" w:rsidR="006813E4" w:rsidRPr="006813E4" w:rsidRDefault="006A356C" w:rsidP="00D71519">
      <w:pPr>
        <w:pStyle w:val="Level2Heading"/>
      </w:pPr>
      <w:bookmarkStart w:id="1160" w:name="_Toc468981202"/>
      <w:bookmarkStart w:id="1161" w:name="_Toc475449746"/>
      <w:bookmarkStart w:id="1162" w:name="_Toc210133395"/>
      <w:bookmarkStart w:id="1163" w:name="_Toc475449745"/>
      <w:r w:rsidRPr="00467F3C">
        <w:t>Future Functionality</w:t>
      </w:r>
      <w:bookmarkStart w:id="1164" w:name="FutureFunctionality"/>
      <w:bookmarkEnd w:id="1160"/>
      <w:bookmarkEnd w:id="1161"/>
      <w:bookmarkEnd w:id="1162"/>
      <w:bookmarkEnd w:id="1164"/>
    </w:p>
    <w:p w14:paraId="06DC5987" w14:textId="77777777" w:rsidR="006A356C" w:rsidRPr="00467F3C" w:rsidRDefault="006A356C" w:rsidP="006A356C">
      <w:r w:rsidRPr="00467F3C">
        <w:t>Additional functionality that is not included in the scope of this project as outlined above, but which may be addressed in future releases</w:t>
      </w:r>
      <w:r>
        <w:t>,</w:t>
      </w:r>
      <w:r w:rsidRPr="00467F3C">
        <w:t xml:space="preserve"> includes:</w:t>
      </w:r>
    </w:p>
    <w:p w14:paraId="64F4352F" w14:textId="77777777" w:rsidR="00EA4A41" w:rsidRPr="00EA4A41" w:rsidRDefault="00EA4A41">
      <w:pPr>
        <w:pStyle w:val="OBNumberedList"/>
        <w:numPr>
          <w:ilvl w:val="0"/>
          <w:numId w:val="59"/>
        </w:numPr>
        <w:rPr>
          <w:ins w:id="1165" w:author="Nikki Papenfus" w:date="2025-10-06T14:08:00Z" w16du:dateUtc="2025-10-06T12:08:00Z"/>
          <w:rPrChange w:id="1166" w:author="Nikki Papenfus" w:date="2025-10-06T14:08:00Z" w16du:dateUtc="2025-10-06T12:08:00Z">
            <w:rPr>
              <w:ins w:id="1167" w:author="Nikki Papenfus" w:date="2025-10-06T14:08:00Z" w16du:dateUtc="2025-10-06T12:08:00Z"/>
              <w:b/>
              <w:bCs/>
            </w:rPr>
          </w:rPrChange>
        </w:rPr>
        <w:pPrChange w:id="1168" w:author="Nikki Papenfus" w:date="2025-10-06T14:59:00Z" w16du:dateUtc="2025-10-06T12:59:00Z">
          <w:pPr>
            <w:pStyle w:val="OBNumberedList"/>
          </w:pPr>
        </w:pPrChange>
      </w:pPr>
      <w:ins w:id="1169" w:author="Nikki Papenfus" w:date="2025-10-06T14:08:00Z" w16du:dateUtc="2025-10-06T12:08:00Z">
        <w:r w:rsidRPr="00AC6E1B">
          <w:rPr>
            <w:b/>
            <w:bCs/>
            <w:rPrChange w:id="1170" w:author="Nikki Papenfus" w:date="2025-10-06T14:59:00Z" w16du:dateUtc="2025-10-06T12:59:00Z">
              <w:rPr/>
            </w:rPrChange>
          </w:rPr>
          <w:t>Enhanced ASB Case Management</w:t>
        </w:r>
      </w:ins>
    </w:p>
    <w:p w14:paraId="5C3120AA" w14:textId="0F15A8D2" w:rsidR="00CB29CF" w:rsidRPr="00134882" w:rsidRDefault="00210CC2" w:rsidP="00CB29CF">
      <w:pPr>
        <w:pStyle w:val="OBBulletList"/>
        <w:numPr>
          <w:ilvl w:val="1"/>
          <w:numId w:val="23"/>
        </w:numPr>
        <w:rPr>
          <w:ins w:id="1171" w:author="Nikki Papenfus" w:date="2025-10-07T11:32:00Z" w16du:dateUtc="2025-10-07T09:32:00Z"/>
          <w:highlight w:val="darkGray"/>
          <w:rPrChange w:id="1172" w:author="Nikki Papenfus" w:date="2025-10-07T13:26:00Z" w16du:dateUtc="2025-10-07T11:26:00Z">
            <w:rPr>
              <w:ins w:id="1173" w:author="Nikki Papenfus" w:date="2025-10-07T11:32:00Z" w16du:dateUtc="2025-10-07T09:32:00Z"/>
            </w:rPr>
          </w:rPrChange>
        </w:rPr>
      </w:pPr>
      <w:commentRangeStart w:id="1174"/>
      <w:commentRangeStart w:id="1175"/>
      <w:ins w:id="1176" w:author="Nikki Papenfus" w:date="2025-10-06T15:03:00Z" w16du:dateUtc="2025-10-06T13:03:00Z">
        <w:r w:rsidRPr="00134882">
          <w:rPr>
            <w:highlight w:val="darkGray"/>
            <w:rPrChange w:id="1177" w:author="Nikki Papenfus" w:date="2025-10-07T13:26:00Z" w16du:dateUtc="2025-10-07T11:26:00Z">
              <w:rPr/>
            </w:rPrChange>
          </w:rPr>
          <w:t>Enable reporters</w:t>
        </w:r>
      </w:ins>
      <w:ins w:id="1178" w:author="Nikki Papenfus" w:date="2025-10-06T15:04:00Z" w16du:dateUtc="2025-10-06T13:04:00Z">
        <w:r w:rsidRPr="00134882">
          <w:rPr>
            <w:highlight w:val="darkGray"/>
            <w:rPrChange w:id="1179" w:author="Nikki Papenfus" w:date="2025-10-07T13:26:00Z" w16du:dateUtc="2025-10-07T11:26:00Z">
              <w:rPr/>
            </w:rPrChange>
          </w:rPr>
          <w:t xml:space="preserve"> (tenants and third parties) to submit reports and evidence via a</w:t>
        </w:r>
      </w:ins>
      <w:moveToRangeStart w:id="1180" w:author="Nikki Papenfus" w:date="2025-10-06T14:13:00Z" w:name="move210652454"/>
      <w:moveTo w:id="1181" w:author="Nikki Papenfus" w:date="2025-10-06T14:13:00Z" w16du:dateUtc="2025-10-06T12:13:00Z">
        <w:del w:id="1182" w:author="Nikki Papenfus" w:date="2025-10-06T15:04:00Z" w16du:dateUtc="2025-10-06T13:04:00Z">
          <w:r w:rsidR="00CB29CF" w:rsidRPr="00134882" w:rsidDel="00210CC2">
            <w:rPr>
              <w:highlight w:val="darkGray"/>
              <w:rPrChange w:id="1183" w:author="Nikki Papenfus" w:date="2025-10-07T13:26:00Z" w16du:dateUtc="2025-10-07T11:26:00Z">
                <w:rPr/>
              </w:rPrChange>
            </w:rPr>
            <w:delText>A</w:delText>
          </w:r>
        </w:del>
        <w:r w:rsidR="00CB29CF" w:rsidRPr="00134882">
          <w:rPr>
            <w:highlight w:val="darkGray"/>
            <w:rPrChange w:id="1184" w:author="Nikki Papenfus" w:date="2025-10-07T13:26:00Z" w16du:dateUtc="2025-10-07T11:26:00Z">
              <w:rPr/>
            </w:rPrChange>
          </w:rPr>
          <w:t xml:space="preserve">n online form </w:t>
        </w:r>
      </w:moveTo>
      <w:ins w:id="1185" w:author="Nikki Papenfus" w:date="2025-10-06T15:04:00Z" w16du:dateUtc="2025-10-06T13:04:00Z">
        <w:r w:rsidRPr="00134882">
          <w:rPr>
            <w:highlight w:val="darkGray"/>
            <w:rPrChange w:id="1186" w:author="Nikki Papenfus" w:date="2025-10-07T13:26:00Z" w16du:dateUtc="2025-10-07T11:26:00Z">
              <w:rPr/>
            </w:rPrChange>
          </w:rPr>
          <w:t xml:space="preserve">that </w:t>
        </w:r>
      </w:ins>
      <w:moveTo w:id="1187" w:author="Nikki Papenfus" w:date="2025-10-06T14:13:00Z" w16du:dateUtc="2025-10-06T12:13:00Z">
        <w:del w:id="1188" w:author="Nikki Papenfus" w:date="2025-10-06T15:04:00Z" w16du:dateUtc="2025-10-06T13:04:00Z">
          <w:r w:rsidR="00CB29CF" w:rsidRPr="00134882" w:rsidDel="00210CC2">
            <w:rPr>
              <w:highlight w:val="darkGray"/>
              <w:rPrChange w:id="1189" w:author="Nikki Papenfus" w:date="2025-10-07T13:26:00Z" w16du:dateUtc="2025-10-07T11:26:00Z">
                <w:rPr/>
              </w:rPrChange>
            </w:rPr>
            <w:delText>(</w:delText>
          </w:r>
        </w:del>
        <w:del w:id="1190" w:author="Nikki Papenfus" w:date="2025-10-07T10:21:00Z" w16du:dateUtc="2025-10-07T08:21:00Z">
          <w:r w:rsidR="00CB29CF" w:rsidRPr="00134882" w:rsidDel="00EF6657">
            <w:rPr>
              <w:highlight w:val="darkGray"/>
              <w:rPrChange w:id="1191" w:author="Nikki Papenfus" w:date="2025-10-07T13:26:00Z" w16du:dateUtc="2025-10-07T11:26:00Z">
                <w:rPr/>
              </w:rPrChange>
            </w:rPr>
            <w:delText xml:space="preserve">accessible for </w:delText>
          </w:r>
        </w:del>
        <w:r w:rsidR="00CB29CF" w:rsidRPr="00134882">
          <w:rPr>
            <w:highlight w:val="darkGray"/>
            <w:rPrChange w:id="1192" w:author="Nikki Papenfus" w:date="2025-10-07T13:26:00Z" w16du:dateUtc="2025-10-07T11:26:00Z">
              <w:rPr/>
            </w:rPrChange>
          </w:rPr>
          <w:t xml:space="preserve">tenants </w:t>
        </w:r>
      </w:moveTo>
      <w:ins w:id="1193" w:author="Nikki Papenfus" w:date="2025-10-07T10:21:00Z" w16du:dateUtc="2025-10-07T08:21:00Z">
        <w:r w:rsidR="00EF6657" w:rsidRPr="00134882">
          <w:rPr>
            <w:highlight w:val="darkGray"/>
            <w:rPrChange w:id="1194" w:author="Nikki Papenfus" w:date="2025-10-07T13:26:00Z" w16du:dateUtc="2025-10-07T11:26:00Z">
              <w:rPr/>
            </w:rPrChange>
          </w:rPr>
          <w:t xml:space="preserve">could access </w:t>
        </w:r>
      </w:ins>
      <w:moveTo w:id="1195" w:author="Nikki Papenfus" w:date="2025-10-06T14:13:00Z" w16du:dateUtc="2025-10-06T12:13:00Z">
        <w:r w:rsidR="00CB29CF" w:rsidRPr="00134882">
          <w:rPr>
            <w:highlight w:val="darkGray"/>
            <w:rPrChange w:id="1196" w:author="Nikki Papenfus" w:date="2025-10-07T13:26:00Z" w16du:dateUtc="2025-10-07T11:26:00Z">
              <w:rPr/>
            </w:rPrChange>
          </w:rPr>
          <w:t>from the MyGrainger app</w:t>
        </w:r>
        <w:del w:id="1197" w:author="Nikki Papenfus" w:date="2025-10-07T10:20:00Z" w16du:dateUtc="2025-10-07T08:20:00Z">
          <w:r w:rsidR="00CB29CF" w:rsidRPr="00134882" w:rsidDel="004F1FA0">
            <w:rPr>
              <w:highlight w:val="darkGray"/>
              <w:rPrChange w:id="1198" w:author="Nikki Papenfus" w:date="2025-10-07T13:26:00Z" w16du:dateUtc="2025-10-07T11:26:00Z">
                <w:rPr/>
              </w:rPrChange>
            </w:rPr>
            <w:delText>)</w:delText>
          </w:r>
        </w:del>
        <w:del w:id="1199" w:author="Nikki Papenfus" w:date="2025-10-06T15:04:00Z" w16du:dateUtc="2025-10-06T13:04:00Z">
          <w:r w:rsidR="00CB29CF" w:rsidRPr="00134882" w:rsidDel="00210CC2">
            <w:rPr>
              <w:highlight w:val="darkGray"/>
              <w:rPrChange w:id="1200" w:author="Nikki Papenfus" w:date="2025-10-07T13:26:00Z" w16du:dateUtc="2025-10-07T11:26:00Z">
                <w:rPr/>
              </w:rPrChange>
            </w:rPr>
            <w:delText xml:space="preserve"> enables reporters to submit reports and evidence online</w:delText>
          </w:r>
        </w:del>
        <w:r w:rsidR="00CB29CF" w:rsidRPr="00134882">
          <w:rPr>
            <w:highlight w:val="darkGray"/>
            <w:rPrChange w:id="1201" w:author="Nikki Papenfus" w:date="2025-10-07T13:26:00Z" w16du:dateUtc="2025-10-07T11:26:00Z">
              <w:rPr/>
            </w:rPrChange>
          </w:rPr>
          <w:t xml:space="preserve">. </w:t>
        </w:r>
      </w:moveTo>
      <w:commentRangeEnd w:id="1174"/>
      <w:r w:rsidR="00E51714" w:rsidRPr="00134882">
        <w:rPr>
          <w:rStyle w:val="CommentReference"/>
          <w:highlight w:val="darkGray"/>
          <w:rPrChange w:id="1202" w:author="Nikki Papenfus" w:date="2025-10-07T13:26:00Z" w16du:dateUtc="2025-10-07T11:26:00Z">
            <w:rPr>
              <w:rStyle w:val="CommentReference"/>
            </w:rPr>
          </w:rPrChange>
        </w:rPr>
        <w:commentReference w:id="1174"/>
      </w:r>
      <w:commentRangeEnd w:id="1175"/>
      <w:r w:rsidR="00581CF2">
        <w:rPr>
          <w:rStyle w:val="CommentReference"/>
        </w:rPr>
        <w:commentReference w:id="1175"/>
      </w:r>
    </w:p>
    <w:p w14:paraId="5E12ED57" w14:textId="248228E2" w:rsidR="00915180" w:rsidRPr="00915180" w:rsidRDefault="00915180" w:rsidP="00915180">
      <w:pPr>
        <w:pStyle w:val="OBBulletList"/>
        <w:numPr>
          <w:ilvl w:val="1"/>
          <w:numId w:val="23"/>
        </w:numPr>
        <w:rPr>
          <w:ins w:id="1203" w:author="Nikki Papenfus" w:date="2025-10-07T11:32:00Z" w16du:dateUtc="2025-10-07T09:32:00Z"/>
        </w:rPr>
      </w:pPr>
      <w:commentRangeStart w:id="1204"/>
      <w:ins w:id="1205" w:author="Nikki Papenfus" w:date="2025-10-07T11:32:00Z" w16du:dateUtc="2025-10-07T09:32:00Z">
        <w:r w:rsidRPr="00915180">
          <w:rPr>
            <w:rPrChange w:id="1206" w:author="Nikki Papenfus" w:date="2025-10-07T11:33:00Z" w16du:dateUtc="2025-10-07T09:33:00Z">
              <w:rPr>
                <w:highlight w:val="yellow"/>
              </w:rPr>
            </w:rPrChange>
          </w:rPr>
          <w:t>Link multiple reports of an incident to a single case.</w:t>
        </w:r>
      </w:ins>
      <w:commentRangeEnd w:id="1204"/>
      <w:ins w:id="1207" w:author="Nikki Papenfus" w:date="2025-10-07T13:30:00Z" w16du:dateUtc="2025-10-07T11:30:00Z">
        <w:r w:rsidR="00BB017B">
          <w:rPr>
            <w:rStyle w:val="CommentReference"/>
          </w:rPr>
          <w:commentReference w:id="1204"/>
        </w:r>
      </w:ins>
    </w:p>
    <w:p w14:paraId="58A525C8" w14:textId="05F0D4C7" w:rsidR="00915180" w:rsidRPr="00467F3C" w:rsidDel="00915180" w:rsidRDefault="00915180" w:rsidP="00CB29CF">
      <w:pPr>
        <w:pStyle w:val="OBBulletList"/>
        <w:numPr>
          <w:ilvl w:val="1"/>
          <w:numId w:val="23"/>
        </w:numPr>
        <w:rPr>
          <w:del w:id="1208" w:author="Nikki Papenfus" w:date="2025-10-07T11:33:00Z" w16du:dateUtc="2025-10-07T09:33:00Z"/>
          <w:moveTo w:id="1209" w:author="Nikki Papenfus" w:date="2025-10-06T14:13:00Z" w16du:dateUtc="2025-10-06T12:13:00Z"/>
        </w:rPr>
      </w:pPr>
      <w:commentRangeStart w:id="1210"/>
    </w:p>
    <w:p w14:paraId="122A840B" w14:textId="399DE70B" w:rsidR="003543D2" w:rsidRPr="00C152FC" w:rsidDel="00487AE2" w:rsidRDefault="003543D2">
      <w:pPr>
        <w:pStyle w:val="OBBulletList"/>
        <w:numPr>
          <w:ilvl w:val="1"/>
          <w:numId w:val="23"/>
        </w:numPr>
        <w:rPr>
          <w:del w:id="1211" w:author="Nikki Papenfus" w:date="2025-10-06T15:51:00Z" w16du:dateUtc="2025-10-06T13:51:00Z"/>
          <w:moveTo w:id="1212" w:author="Nikki Papenfus" w:date="2025-10-06T14:09:00Z" w16du:dateUtc="2025-10-06T12:09:00Z"/>
          <w:highlight w:val="yellow"/>
          <w:rPrChange w:id="1213" w:author="Nikki Papenfus" w:date="2025-10-07T13:40:00Z" w16du:dateUtc="2025-10-07T11:40:00Z">
            <w:rPr>
              <w:del w:id="1214" w:author="Nikki Papenfus" w:date="2025-10-06T15:51:00Z" w16du:dateUtc="2025-10-06T13:51:00Z"/>
              <w:moveTo w:id="1215" w:author="Nikki Papenfus" w:date="2025-10-06T14:09:00Z" w16du:dateUtc="2025-10-06T12:09:00Z"/>
            </w:rPr>
          </w:rPrChange>
        </w:rPr>
      </w:pPr>
      <w:moveToRangeStart w:id="1216" w:author="Nikki Papenfus" w:date="2025-10-06T14:09:00Z" w:name="move210652169"/>
      <w:moveToRangeEnd w:id="1180"/>
      <w:moveTo w:id="1217" w:author="Nikki Papenfus" w:date="2025-10-06T14:09:00Z" w16du:dateUtc="2025-10-06T12:09:00Z">
        <w:del w:id="1218" w:author="Nikki Papenfus" w:date="2025-10-06T15:04:00Z" w16du:dateUtc="2025-10-06T13:04:00Z">
          <w:r w:rsidRPr="00C152FC" w:rsidDel="00210CC2">
            <w:rPr>
              <w:strike/>
              <w:highlight w:val="yellow"/>
              <w:rPrChange w:id="1219" w:author="Nikki Papenfus" w:date="2025-10-07T13:40:00Z" w16du:dateUtc="2025-10-07T11:40:00Z">
                <w:rPr/>
              </w:rPrChange>
            </w:rPr>
            <w:delText>A</w:delText>
          </w:r>
        </w:del>
        <w:del w:id="1220" w:author="Nikki Papenfus" w:date="2025-10-06T17:46:00Z" w16du:dateUtc="2025-10-06T15:46:00Z">
          <w:r w:rsidRPr="00C152FC" w:rsidDel="006A1357">
            <w:rPr>
              <w:strike/>
              <w:highlight w:val="yellow"/>
              <w:rPrChange w:id="1221" w:author="Nikki Papenfus" w:date="2025-10-07T13:40:00Z" w16du:dateUtc="2025-10-07T11:40:00Z">
                <w:rPr/>
              </w:rPrChange>
            </w:rPr>
            <w:delText xml:space="preserve">utomated notifications </w:delText>
          </w:r>
        </w:del>
        <w:del w:id="1222" w:author="Nikki Papenfus" w:date="2025-10-06T15:04:00Z" w16du:dateUtc="2025-10-06T13:04:00Z">
          <w:r w:rsidRPr="00C152FC" w:rsidDel="00210CC2">
            <w:rPr>
              <w:strike/>
              <w:highlight w:val="yellow"/>
              <w:rPrChange w:id="1223" w:author="Nikki Papenfus" w:date="2025-10-07T13:40:00Z" w16du:dateUtc="2025-10-07T11:40:00Z">
                <w:rPr/>
              </w:rPrChange>
            </w:rPr>
            <w:delText xml:space="preserve">would be sent </w:delText>
          </w:r>
        </w:del>
        <w:del w:id="1224" w:author="Nikki Papenfus" w:date="2025-10-06T17:46:00Z" w16du:dateUtc="2025-10-06T15:46:00Z">
          <w:r w:rsidRPr="00C152FC" w:rsidDel="006A1357">
            <w:rPr>
              <w:strike/>
              <w:highlight w:val="yellow"/>
              <w:rPrChange w:id="1225" w:author="Nikki Papenfus" w:date="2025-10-07T13:40:00Z" w16du:dateUtc="2025-10-07T11:40:00Z">
                <w:rPr/>
              </w:rPrChange>
            </w:rPr>
            <w:delText xml:space="preserve">to reporters and internal stakeholders. </w:delText>
          </w:r>
        </w:del>
      </w:moveTo>
      <w:ins w:id="1226" w:author="Nikki Papenfus" w:date="2025-10-06T15:04:00Z" w16du:dateUtc="2025-10-06T13:04:00Z">
        <w:r w:rsidR="00210CC2" w:rsidRPr="00C152FC">
          <w:rPr>
            <w:highlight w:val="yellow"/>
            <w:rPrChange w:id="1227" w:author="Nikki Papenfus" w:date="2025-10-07T13:40:00Z" w16du:dateUtc="2025-10-07T11:40:00Z">
              <w:rPr/>
            </w:rPrChange>
          </w:rPr>
          <w:t>Generate and send w</w:t>
        </w:r>
      </w:ins>
      <w:moveTo w:id="1228" w:author="Nikki Papenfus" w:date="2025-10-06T14:09:00Z" w16du:dateUtc="2025-10-06T12:09:00Z">
        <w:del w:id="1229" w:author="Nikki Papenfus" w:date="2025-10-06T15:04:00Z" w16du:dateUtc="2025-10-06T13:04:00Z">
          <w:r w:rsidRPr="00C152FC" w:rsidDel="00210CC2">
            <w:rPr>
              <w:highlight w:val="yellow"/>
              <w:rPrChange w:id="1230" w:author="Nikki Papenfus" w:date="2025-10-07T13:40:00Z" w16du:dateUtc="2025-10-07T11:40:00Z">
                <w:rPr/>
              </w:rPrChange>
            </w:rPr>
            <w:delText>W</w:delText>
          </w:r>
        </w:del>
        <w:r w:rsidRPr="00C152FC">
          <w:rPr>
            <w:highlight w:val="yellow"/>
            <w:rPrChange w:id="1231" w:author="Nikki Papenfus" w:date="2025-10-07T13:40:00Z" w16du:dateUtc="2025-10-07T11:40:00Z">
              <w:rPr/>
            </w:rPrChange>
          </w:rPr>
          <w:t xml:space="preserve">arning letters and Section 8 Notices </w:t>
        </w:r>
        <w:del w:id="1232" w:author="Nikki Papenfus" w:date="2025-10-06T15:04:00Z" w16du:dateUtc="2025-10-06T13:04:00Z">
          <w:r w:rsidRPr="00C152FC" w:rsidDel="00210CC2">
            <w:rPr>
              <w:highlight w:val="yellow"/>
              <w:rPrChange w:id="1233" w:author="Nikki Papenfus" w:date="2025-10-07T13:40:00Z" w16du:dateUtc="2025-10-07T11:40:00Z">
                <w:rPr/>
              </w:rPrChange>
            </w:rPr>
            <w:delText xml:space="preserve">would be generated &amp; sent </w:delText>
          </w:r>
        </w:del>
        <w:r w:rsidRPr="00C152FC">
          <w:rPr>
            <w:highlight w:val="yellow"/>
            <w:rPrChange w:id="1234" w:author="Nikki Papenfus" w:date="2025-10-07T13:40:00Z" w16du:dateUtc="2025-10-07T11:40:00Z">
              <w:rPr/>
            </w:rPrChange>
          </w:rPr>
          <w:t xml:space="preserve">to tenants. </w:t>
        </w:r>
      </w:moveTo>
    </w:p>
    <w:moveToRangeEnd w:id="1216"/>
    <w:p w14:paraId="4D04D333" w14:textId="5E7ACE96" w:rsidR="00EA4A41" w:rsidRPr="00C152FC" w:rsidRDefault="00D1198C">
      <w:pPr>
        <w:pStyle w:val="OBBulletList"/>
        <w:numPr>
          <w:ilvl w:val="1"/>
          <w:numId w:val="23"/>
        </w:numPr>
        <w:rPr>
          <w:ins w:id="1235" w:author="Nikki Papenfus" w:date="2025-10-06T14:11:00Z" w16du:dateUtc="2025-10-06T12:11:00Z"/>
          <w:highlight w:val="yellow"/>
          <w:rPrChange w:id="1236" w:author="Nikki Papenfus" w:date="2025-10-07T13:40:00Z" w16du:dateUtc="2025-10-07T11:40:00Z">
            <w:rPr>
              <w:ins w:id="1237" w:author="Nikki Papenfus" w:date="2025-10-06T14:11:00Z" w16du:dateUtc="2025-10-06T12:11:00Z"/>
            </w:rPr>
          </w:rPrChange>
        </w:rPr>
        <w:pPrChange w:id="1238" w:author="Nikki Papenfus" w:date="2025-10-06T15:51:00Z" w16du:dateUtc="2025-10-06T13:51:00Z">
          <w:pPr>
            <w:pStyle w:val="OBNumberedList"/>
            <w:numPr>
              <w:ilvl w:val="1"/>
            </w:numPr>
            <w:tabs>
              <w:tab w:val="clear" w:pos="964"/>
              <w:tab w:val="num" w:pos="1304"/>
            </w:tabs>
            <w:ind w:left="1077"/>
          </w:pPr>
        </w:pPrChange>
      </w:pPr>
      <w:ins w:id="1239" w:author="Nikki Papenfus" w:date="2025-10-06T14:10:00Z" w16du:dateUtc="2025-10-06T12:10:00Z">
        <w:r w:rsidRPr="00C152FC">
          <w:rPr>
            <w:highlight w:val="yellow"/>
            <w:rPrChange w:id="1240" w:author="Nikki Papenfus" w:date="2025-10-07T13:40:00Z" w16du:dateUtc="2025-10-07T11:40:00Z">
              <w:rPr/>
            </w:rPrChange>
          </w:rPr>
          <w:t xml:space="preserve">Generate </w:t>
        </w:r>
      </w:ins>
      <w:proofErr w:type="gramStart"/>
      <w:ins w:id="1241" w:author="Nikki Papenfus" w:date="2025-10-06T15:05:00Z" w16du:dateUtc="2025-10-06T13:05:00Z">
        <w:r w:rsidR="0034402C" w:rsidRPr="00C152FC">
          <w:rPr>
            <w:highlight w:val="yellow"/>
            <w:rPrChange w:id="1242" w:author="Nikki Papenfus" w:date="2025-10-07T13:40:00Z" w16du:dateUtc="2025-10-07T11:40:00Z">
              <w:rPr/>
            </w:rPrChange>
          </w:rPr>
          <w:t>an</w:t>
        </w:r>
        <w:proofErr w:type="gramEnd"/>
        <w:r w:rsidR="0034402C" w:rsidRPr="00C152FC">
          <w:rPr>
            <w:highlight w:val="yellow"/>
            <w:rPrChange w:id="1243" w:author="Nikki Papenfus" w:date="2025-10-07T13:40:00Z" w16du:dateUtc="2025-10-07T11:40:00Z">
              <w:rPr/>
            </w:rPrChange>
          </w:rPr>
          <w:t xml:space="preserve"> </w:t>
        </w:r>
      </w:ins>
      <w:ins w:id="1244" w:author="Nikki Papenfus" w:date="2025-10-07T11:34:00Z" w16du:dateUtc="2025-10-07T09:34:00Z">
        <w:r w:rsidR="00D351D9" w:rsidRPr="00C152FC">
          <w:rPr>
            <w:highlight w:val="yellow"/>
            <w:rPrChange w:id="1245" w:author="Nikki Papenfus" w:date="2025-10-07T13:40:00Z" w16du:dateUtc="2025-10-07T11:40:00Z">
              <w:rPr/>
            </w:rPrChange>
          </w:rPr>
          <w:t xml:space="preserve">report of case details to </w:t>
        </w:r>
      </w:ins>
      <w:ins w:id="1246" w:author="Nikki Papenfus" w:date="2025-10-06T15:05:00Z" w16du:dateUtc="2025-10-06T13:05:00Z">
        <w:r w:rsidR="0034402C" w:rsidRPr="00C152FC">
          <w:rPr>
            <w:highlight w:val="yellow"/>
            <w:rPrChange w:id="1247" w:author="Nikki Papenfus" w:date="2025-10-07T13:40:00Z" w16du:dateUtc="2025-10-07T11:40:00Z">
              <w:rPr/>
            </w:rPrChange>
          </w:rPr>
          <w:t>send to solicitors.</w:t>
        </w:r>
      </w:ins>
      <w:commentRangeEnd w:id="1210"/>
      <w:ins w:id="1248" w:author="Nikki Papenfus" w:date="2025-10-07T13:42:00Z" w16du:dateUtc="2025-10-07T11:42:00Z">
        <w:r w:rsidR="008700FD">
          <w:rPr>
            <w:rStyle w:val="CommentReference"/>
          </w:rPr>
          <w:commentReference w:id="1210"/>
        </w:r>
      </w:ins>
    </w:p>
    <w:p w14:paraId="662D14AD" w14:textId="4F7CD305" w:rsidR="00271259" w:rsidRDefault="00271259" w:rsidP="00EA4A41">
      <w:pPr>
        <w:pStyle w:val="OBNumberedList"/>
        <w:numPr>
          <w:ilvl w:val="1"/>
          <w:numId w:val="23"/>
        </w:numPr>
        <w:rPr>
          <w:ins w:id="1249" w:author="Nikki Papenfus" w:date="2025-10-07T11:12:00Z" w16du:dateUtc="2025-10-07T09:12:00Z"/>
        </w:rPr>
      </w:pPr>
      <w:ins w:id="1250" w:author="Nikki Papenfus" w:date="2025-10-06T14:11:00Z" w16du:dateUtc="2025-10-06T12:11:00Z">
        <w:r>
          <w:t>Auto</w:t>
        </w:r>
      </w:ins>
      <w:ins w:id="1251" w:author="Nikki Papenfus" w:date="2025-10-06T14:12:00Z" w16du:dateUtc="2025-10-06T12:12:00Z">
        <w:r>
          <w:t>-suggest case severity</w:t>
        </w:r>
      </w:ins>
      <w:ins w:id="1252" w:author="Nikki Papenfus" w:date="2025-10-06T15:05:00Z" w16du:dateUtc="2025-10-06T13:05:00Z">
        <w:r w:rsidR="003206FE">
          <w:t xml:space="preserve"> to users</w:t>
        </w:r>
      </w:ins>
      <w:ins w:id="1253" w:author="Nikki Papenfus" w:date="2025-10-06T14:12:00Z" w16du:dateUtc="2025-10-06T12:12:00Z">
        <w:r>
          <w:t xml:space="preserve"> based on guided questions. </w:t>
        </w:r>
      </w:ins>
    </w:p>
    <w:p w14:paraId="0AA1A794" w14:textId="24D7BD5A" w:rsidR="00137778" w:rsidRDefault="00137778" w:rsidP="00EA4A41">
      <w:pPr>
        <w:pStyle w:val="OBNumberedList"/>
        <w:numPr>
          <w:ilvl w:val="1"/>
          <w:numId w:val="23"/>
        </w:numPr>
        <w:rPr>
          <w:ins w:id="1254" w:author="Nikki Papenfus" w:date="2025-10-06T14:21:00Z" w16du:dateUtc="2025-10-06T12:21:00Z"/>
        </w:rPr>
      </w:pPr>
      <w:ins w:id="1255" w:author="Nikki Papenfus" w:date="2025-10-07T11:12:00Z" w16du:dateUtc="2025-10-07T09:12:00Z">
        <w:r>
          <w:t>Merge duplicate cases.</w:t>
        </w:r>
      </w:ins>
    </w:p>
    <w:p w14:paraId="116232D3" w14:textId="2B69513E" w:rsidR="00B36758" w:rsidRPr="0030748F" w:rsidRDefault="00B36758" w:rsidP="00B36758">
      <w:pPr>
        <w:pStyle w:val="OBNumberedList"/>
        <w:rPr>
          <w:ins w:id="1256" w:author="Nikki Papenfus" w:date="2025-10-06T15:08:00Z" w16du:dateUtc="2025-10-06T13:08:00Z"/>
          <w:b/>
          <w:bCs/>
        </w:rPr>
      </w:pPr>
      <w:ins w:id="1257" w:author="Nikki Papenfus" w:date="2025-10-06T15:08:00Z" w16du:dateUtc="2025-10-06T13:08:00Z">
        <w:r w:rsidRPr="00C25A4D">
          <w:rPr>
            <w:b/>
            <w:bCs/>
          </w:rPr>
          <w:t xml:space="preserve">Enhanced </w:t>
        </w:r>
        <w:r>
          <w:rPr>
            <w:b/>
            <w:bCs/>
          </w:rPr>
          <w:t xml:space="preserve">Formal Challenge </w:t>
        </w:r>
        <w:r w:rsidRPr="00C25A4D">
          <w:rPr>
            <w:b/>
            <w:bCs/>
          </w:rPr>
          <w:t>Management</w:t>
        </w:r>
      </w:ins>
    </w:p>
    <w:p w14:paraId="7D5970B5" w14:textId="1357B823" w:rsidR="00B36758" w:rsidRDefault="000B5050" w:rsidP="00B36758">
      <w:pPr>
        <w:pStyle w:val="OBNumberedList"/>
        <w:numPr>
          <w:ilvl w:val="1"/>
          <w:numId w:val="23"/>
        </w:numPr>
        <w:rPr>
          <w:ins w:id="1258" w:author="Nikki Papenfus" w:date="2025-10-06T15:23:00Z" w16du:dateUtc="2025-10-06T13:23:00Z"/>
        </w:rPr>
      </w:pPr>
      <w:ins w:id="1259" w:author="Nikki Papenfus" w:date="2025-10-06T15:08:00Z" w16du:dateUtc="2025-10-06T13:08:00Z">
        <w:r w:rsidRPr="000B5050">
          <w:rPr>
            <w:rPrChange w:id="1260" w:author="Nikki Papenfus" w:date="2025-10-06T15:08:00Z" w16du:dateUtc="2025-10-06T13:08:00Z">
              <w:rPr>
                <w:b/>
                <w:bCs/>
              </w:rPr>
            </w:rPrChange>
          </w:rPr>
          <w:t xml:space="preserve">Generate </w:t>
        </w:r>
        <w:proofErr w:type="gramStart"/>
        <w:r>
          <w:t>reply</w:t>
        </w:r>
        <w:proofErr w:type="gramEnd"/>
        <w:r>
          <w:t xml:space="preserve"> form</w:t>
        </w:r>
      </w:ins>
      <w:ins w:id="1261" w:author="Nikki Papenfus" w:date="2025-10-07T11:40:00Z" w16du:dateUtc="2025-10-07T09:40:00Z">
        <w:r w:rsidR="007D4EA6">
          <w:t>s</w:t>
        </w:r>
      </w:ins>
      <w:ins w:id="1262" w:author="Nikki Papenfus" w:date="2025-10-06T15:08:00Z" w16du:dateUtc="2025-10-06T13:08:00Z">
        <w:r>
          <w:t xml:space="preserve"> and documents </w:t>
        </w:r>
      </w:ins>
      <w:ins w:id="1263" w:author="Nikki Papenfus" w:date="2025-10-06T15:12:00Z" w16du:dateUtc="2025-10-06T13:12:00Z">
        <w:r w:rsidR="00757AE0">
          <w:t xml:space="preserve">to support </w:t>
        </w:r>
      </w:ins>
      <w:ins w:id="1264" w:author="Nikki Papenfus" w:date="2025-10-06T15:11:00Z" w16du:dateUtc="2025-10-06T13:11:00Z">
        <w:r w:rsidR="00757AE0">
          <w:t xml:space="preserve">written representation </w:t>
        </w:r>
      </w:ins>
      <w:ins w:id="1265" w:author="Nikki Papenfus" w:date="2025-10-06T15:08:00Z" w16du:dateUtc="2025-10-06T13:08:00Z">
        <w:r>
          <w:t xml:space="preserve">based on case information. </w:t>
        </w:r>
      </w:ins>
    </w:p>
    <w:p w14:paraId="1519D6A6" w14:textId="37456C53" w:rsidR="00AC6E1B" w:rsidRPr="0030748F" w:rsidRDefault="00AC6E1B" w:rsidP="00AC6E1B">
      <w:pPr>
        <w:pStyle w:val="OBNumberedList"/>
        <w:rPr>
          <w:ins w:id="1266" w:author="Nikki Papenfus" w:date="2025-10-06T14:59:00Z" w16du:dateUtc="2025-10-06T12:59:00Z"/>
          <w:b/>
          <w:bCs/>
        </w:rPr>
      </w:pPr>
      <w:ins w:id="1267" w:author="Nikki Papenfus" w:date="2025-10-06T14:59:00Z" w16du:dateUtc="2025-10-06T12:59:00Z">
        <w:r w:rsidRPr="0030748F">
          <w:rPr>
            <w:b/>
            <w:bCs/>
            <w:rPrChange w:id="1268" w:author="Nikki Papenfus" w:date="2025-10-06T15:00:00Z" w16du:dateUtc="2025-10-06T13:00:00Z">
              <w:rPr/>
            </w:rPrChange>
          </w:rPr>
          <w:t>Enhanced Pet Management</w:t>
        </w:r>
      </w:ins>
    </w:p>
    <w:p w14:paraId="59F699AA" w14:textId="234C9010" w:rsidR="00705782" w:rsidRPr="00705782" w:rsidRDefault="00705782" w:rsidP="00705782">
      <w:pPr>
        <w:pStyle w:val="OBBulletList"/>
        <w:numPr>
          <w:ilvl w:val="1"/>
          <w:numId w:val="23"/>
        </w:numPr>
        <w:rPr>
          <w:ins w:id="1269" w:author="Nikki Papenfus" w:date="2025-10-06T15:21:00Z" w16du:dateUtc="2025-10-06T13:21:00Z"/>
          <w:rPrChange w:id="1270" w:author="Nikki Papenfus" w:date="2025-10-06T15:21:00Z" w16du:dateUtc="2025-10-06T13:21:00Z">
            <w:rPr>
              <w:ins w:id="1271" w:author="Nikki Papenfus" w:date="2025-10-06T15:21:00Z" w16du:dateUtc="2025-10-06T13:21:00Z"/>
              <w:b/>
              <w:bCs/>
            </w:rPr>
          </w:rPrChange>
        </w:rPr>
      </w:pPr>
      <w:ins w:id="1272" w:author="Nikki Papenfus" w:date="2025-10-06T15:21:00Z" w16du:dateUtc="2025-10-06T13:21:00Z">
        <w:r w:rsidRPr="00705782">
          <w:rPr>
            <w:rPrChange w:id="1273" w:author="Nikki Papenfus" w:date="2025-10-06T15:21:00Z" w16du:dateUtc="2025-10-06T13:21:00Z">
              <w:rPr>
                <w:b/>
                <w:bCs/>
              </w:rPr>
            </w:rPrChange>
          </w:rPr>
          <w:t xml:space="preserve">Manage </w:t>
        </w:r>
        <w:r>
          <w:t xml:space="preserve">pet </w:t>
        </w:r>
        <w:r w:rsidRPr="00705782">
          <w:t>capacity limits</w:t>
        </w:r>
      </w:ins>
      <w:ins w:id="1274" w:author="Nikki Papenfus" w:date="2025-10-06T15:22:00Z" w16du:dateUtc="2025-10-06T13:22:00Z">
        <w:r w:rsidR="003F07AE">
          <w:t xml:space="preserve"> and enable </w:t>
        </w:r>
      </w:ins>
      <w:ins w:id="1275" w:author="Nikki Papenfus" w:date="2025-10-06T15:21:00Z" w16du:dateUtc="2025-10-06T13:21:00Z">
        <w:r w:rsidR="0061768B">
          <w:t>u</w:t>
        </w:r>
        <w:r w:rsidRPr="00705782">
          <w:t xml:space="preserve">sers </w:t>
        </w:r>
      </w:ins>
      <w:ins w:id="1276" w:author="Nikki Papenfus" w:date="2025-10-06T15:22:00Z" w16du:dateUtc="2025-10-06T13:22:00Z">
        <w:r w:rsidR="003F07AE">
          <w:t xml:space="preserve">to </w:t>
        </w:r>
      </w:ins>
      <w:ins w:id="1277" w:author="Nikki Papenfus" w:date="2025-10-06T15:21:00Z" w16du:dateUtc="2025-10-06T13:21:00Z">
        <w:r w:rsidRPr="00705782">
          <w:t xml:space="preserve">see where a building is at, or reaching, capacity. </w:t>
        </w:r>
      </w:ins>
    </w:p>
    <w:p w14:paraId="51D79924" w14:textId="572B8369" w:rsidR="0030748F" w:rsidRPr="00DF4EF2" w:rsidRDefault="00377DEB">
      <w:pPr>
        <w:pStyle w:val="OBNumberedList"/>
        <w:numPr>
          <w:ilvl w:val="1"/>
          <w:numId w:val="23"/>
        </w:numPr>
        <w:rPr>
          <w:ins w:id="1278" w:author="Nikki Papenfus" w:date="2025-10-06T15:00:00Z" w16du:dateUtc="2025-10-06T13:00:00Z"/>
          <w:highlight w:val="yellow"/>
          <w:rPrChange w:id="1279" w:author="Nikki Papenfus" w:date="2025-10-06T17:10:00Z" w16du:dateUtc="2025-10-06T15:10:00Z">
            <w:rPr>
              <w:ins w:id="1280" w:author="Nikki Papenfus" w:date="2025-10-06T15:00:00Z" w16du:dateUtc="2025-10-06T13:00:00Z"/>
            </w:rPr>
          </w:rPrChange>
        </w:rPr>
        <w:pPrChange w:id="1281" w:author="Nikki Papenfus" w:date="2025-10-06T15:00:00Z" w16du:dateUtc="2025-10-06T13:00:00Z">
          <w:pPr>
            <w:pStyle w:val="OBNumberedList"/>
          </w:pPr>
        </w:pPrChange>
      </w:pPr>
      <w:ins w:id="1282" w:author="Nikki Papenfus" w:date="2025-10-06T15:24:00Z" w16du:dateUtc="2025-10-06T13:24:00Z">
        <w:r w:rsidRPr="00DF4EF2">
          <w:rPr>
            <w:highlight w:val="yellow"/>
            <w:rPrChange w:id="1283" w:author="Nikki Papenfus" w:date="2025-10-06T17:10:00Z" w16du:dateUtc="2025-10-06T15:10:00Z">
              <w:rPr/>
            </w:rPrChange>
          </w:rPr>
          <w:t>Enhance e</w:t>
        </w:r>
      </w:ins>
      <w:ins w:id="1284" w:author="Nikki Papenfus" w:date="2025-10-06T15:00:00Z" w16du:dateUtc="2025-10-06T13:00:00Z">
        <w:r w:rsidR="0030748F" w:rsidRPr="00DF4EF2">
          <w:rPr>
            <w:highlight w:val="yellow"/>
            <w:rPrChange w:id="1285" w:author="Nikki Papenfus" w:date="2025-10-06T17:10:00Z" w16du:dateUtc="2025-10-06T15:10:00Z">
              <w:rPr/>
            </w:rPrChange>
          </w:rPr>
          <w:t>xisting GREP integration between Salesforce and Qube to push new pet licences to Qube.</w:t>
        </w:r>
      </w:ins>
    </w:p>
    <w:p w14:paraId="241ED828" w14:textId="04C279A8" w:rsidR="00BC21DE" w:rsidRDefault="00062A5E" w:rsidP="002B2E26">
      <w:pPr>
        <w:pStyle w:val="OBNumberedList"/>
        <w:numPr>
          <w:ilvl w:val="1"/>
          <w:numId w:val="23"/>
        </w:numPr>
        <w:rPr>
          <w:ins w:id="1286" w:author="Nikki Papenfus" w:date="2025-10-06T15:44:00Z" w16du:dateUtc="2025-10-06T13:44:00Z"/>
        </w:rPr>
      </w:pPr>
      <w:ins w:id="1287" w:author="Nikki Papenfus" w:date="2025-10-06T15:45:00Z" w16du:dateUtc="2025-10-06T13:45:00Z">
        <w:r>
          <w:t xml:space="preserve">Automate the approval or rejection of pet applications </w:t>
        </w:r>
      </w:ins>
      <w:ins w:id="1288" w:author="Nikki Papenfus" w:date="2025-10-06T17:11:00Z" w16du:dateUtc="2025-10-06T15:11:00Z">
        <w:r w:rsidR="00CD321D">
          <w:t>in certain scenarios</w:t>
        </w:r>
      </w:ins>
      <w:ins w:id="1289" w:author="Nikki Papenfus" w:date="2025-10-06T15:45:00Z" w16du:dateUtc="2025-10-06T13:45:00Z">
        <w:r>
          <w:t xml:space="preserve">. </w:t>
        </w:r>
      </w:ins>
    </w:p>
    <w:p w14:paraId="7F12629D" w14:textId="227CE19E" w:rsidR="002926BF" w:rsidRPr="00C25A4D" w:rsidRDefault="002926BF" w:rsidP="002926BF">
      <w:pPr>
        <w:pStyle w:val="OBNumberedList"/>
        <w:numPr>
          <w:ilvl w:val="1"/>
          <w:numId w:val="23"/>
        </w:numPr>
        <w:rPr>
          <w:ins w:id="1290" w:author="Nikki Papenfus" w:date="2025-10-06T16:37:00Z" w16du:dateUtc="2025-10-06T14:37:00Z"/>
        </w:rPr>
      </w:pPr>
      <w:ins w:id="1291" w:author="Nikki Papenfus" w:date="2025-10-06T16:37:00Z" w16du:dateUtc="2025-10-06T14:37:00Z">
        <w:r>
          <w:t>Allow new lease applicants to respon</w:t>
        </w:r>
      </w:ins>
      <w:ins w:id="1292" w:author="Nikki Papenfus" w:date="2025-10-06T16:38:00Z" w16du:dateUtc="2025-10-06T14:38:00Z">
        <w:r>
          <w:t xml:space="preserve">d to a rejected pet application online by indicating whether they wish to </w:t>
        </w:r>
        <w:r w:rsidRPr="002926BF">
          <w:t>proceed without pet or cancel the new lease application</w:t>
        </w:r>
        <w:r w:rsidR="00684153">
          <w:t xml:space="preserve">, </w:t>
        </w:r>
      </w:ins>
      <w:ins w:id="1293" w:author="Nikki Papenfus" w:date="2025-10-07T11:42:00Z" w16du:dateUtc="2025-10-07T09:42:00Z">
        <w:r w:rsidR="00515B1C">
          <w:t xml:space="preserve">automatically </w:t>
        </w:r>
      </w:ins>
      <w:ins w:id="1294" w:author="Nikki Papenfus" w:date="2025-10-06T16:38:00Z" w16du:dateUtc="2025-10-06T14:38:00Z">
        <w:r w:rsidR="00684153">
          <w:t>updating the opportunity and notifying the applicable stakeholders</w:t>
        </w:r>
        <w:r w:rsidRPr="002926BF">
          <w:t>.</w:t>
        </w:r>
      </w:ins>
    </w:p>
    <w:p w14:paraId="1E725515" w14:textId="2F093D7F" w:rsidR="002B2E26" w:rsidRDefault="00984C1B" w:rsidP="002B2E26">
      <w:pPr>
        <w:pStyle w:val="OBNumberedList"/>
        <w:numPr>
          <w:ilvl w:val="1"/>
          <w:numId w:val="23"/>
        </w:numPr>
        <w:rPr>
          <w:ins w:id="1295" w:author="Nikki Papenfus" w:date="2025-10-06T17:13:00Z" w16du:dateUtc="2025-10-06T15:13:00Z"/>
        </w:rPr>
      </w:pPr>
      <w:ins w:id="1296" w:author="Nikki Papenfus" w:date="2025-10-06T15:40:00Z" w16du:dateUtc="2025-10-06T13:40:00Z">
        <w:r w:rsidRPr="00984C1B">
          <w:rPr>
            <w:rPrChange w:id="1297" w:author="Nikki Papenfus" w:date="2025-10-06T15:40:00Z" w16du:dateUtc="2025-10-06T13:40:00Z">
              <w:rPr>
                <w:b/>
                <w:bCs/>
              </w:rPr>
            </w:rPrChange>
          </w:rPr>
          <w:t xml:space="preserve">Send automated reminders to tenants </w:t>
        </w:r>
      </w:ins>
      <w:ins w:id="1298" w:author="Nikki Papenfus" w:date="2025-10-06T15:39:00Z" w16du:dateUtc="2025-10-06T13:39:00Z">
        <w:r w:rsidR="002B2E26" w:rsidRPr="00984C1B">
          <w:rPr>
            <w:rPrChange w:id="1299" w:author="Nikki Papenfus" w:date="2025-10-06T15:40:00Z" w16du:dateUtc="2025-10-06T13:40:00Z">
              <w:rPr>
                <w:b/>
                <w:bCs/>
              </w:rPr>
            </w:rPrChange>
          </w:rPr>
          <w:t xml:space="preserve">to </w:t>
        </w:r>
      </w:ins>
      <w:ins w:id="1300" w:author="Nikki Papenfus" w:date="2025-10-06T15:40:00Z" w16du:dateUtc="2025-10-06T13:40:00Z">
        <w:r w:rsidRPr="00984C1B">
          <w:rPr>
            <w:rPrChange w:id="1301" w:author="Nikki Papenfus" w:date="2025-10-06T15:40:00Z" w16du:dateUtc="2025-10-06T13:40:00Z">
              <w:rPr>
                <w:b/>
                <w:bCs/>
              </w:rPr>
            </w:rPrChange>
          </w:rPr>
          <w:t>s</w:t>
        </w:r>
      </w:ins>
      <w:ins w:id="1302" w:author="Nikki Papenfus" w:date="2025-10-06T15:39:00Z" w16du:dateUtc="2025-10-06T13:39:00Z">
        <w:r w:rsidR="002B2E26" w:rsidRPr="00984C1B">
          <w:rPr>
            <w:rPrChange w:id="1303" w:author="Nikki Papenfus" w:date="2025-10-06T15:40:00Z" w16du:dateUtc="2025-10-06T13:40:00Z">
              <w:rPr>
                <w:b/>
                <w:bCs/>
              </w:rPr>
            </w:rPrChange>
          </w:rPr>
          <w:t xml:space="preserve">ubmit </w:t>
        </w:r>
      </w:ins>
      <w:ins w:id="1304" w:author="Nikki Papenfus" w:date="2025-10-06T15:40:00Z" w16du:dateUtc="2025-10-06T13:40:00Z">
        <w:r w:rsidRPr="00984C1B">
          <w:rPr>
            <w:rPrChange w:id="1305" w:author="Nikki Papenfus" w:date="2025-10-06T15:40:00Z" w16du:dateUtc="2025-10-06T13:40:00Z">
              <w:rPr>
                <w:b/>
                <w:bCs/>
              </w:rPr>
            </w:rPrChange>
          </w:rPr>
          <w:t>u</w:t>
        </w:r>
      </w:ins>
      <w:ins w:id="1306" w:author="Nikki Papenfus" w:date="2025-10-06T15:39:00Z" w16du:dateUtc="2025-10-06T13:39:00Z">
        <w:r w:rsidR="002B2E26" w:rsidRPr="00984C1B">
          <w:rPr>
            <w:rPrChange w:id="1307" w:author="Nikki Papenfus" w:date="2025-10-06T15:40:00Z" w16du:dateUtc="2025-10-06T13:40:00Z">
              <w:rPr>
                <w:b/>
                <w:bCs/>
              </w:rPr>
            </w:rPrChange>
          </w:rPr>
          <w:t xml:space="preserve">pdated </w:t>
        </w:r>
      </w:ins>
      <w:ins w:id="1308" w:author="Nikki Papenfus" w:date="2025-10-06T17:12:00Z" w16du:dateUtc="2025-10-06T15:12:00Z">
        <w:r w:rsidR="007E3D92" w:rsidRPr="00984C1B">
          <w:t>vaccination records &amp; insurance documents</w:t>
        </w:r>
      </w:ins>
      <w:ins w:id="1309" w:author="Nikki Papenfus" w:date="2025-10-06T15:39:00Z" w16du:dateUtc="2025-10-06T13:39:00Z">
        <w:r w:rsidR="002B2E26" w:rsidRPr="00984C1B">
          <w:t xml:space="preserve">. </w:t>
        </w:r>
      </w:ins>
    </w:p>
    <w:p w14:paraId="10C4094A" w14:textId="514B0E22" w:rsidR="00B20BA6" w:rsidRPr="004D5B5B" w:rsidRDefault="00205293">
      <w:pPr>
        <w:pStyle w:val="OBNumberedList"/>
        <w:numPr>
          <w:ilvl w:val="1"/>
          <w:numId w:val="23"/>
        </w:numPr>
        <w:rPr>
          <w:ins w:id="1310" w:author="Nikki Papenfus" w:date="2025-10-06T15:39:00Z" w16du:dateUtc="2025-10-06T13:39:00Z"/>
          <w:highlight w:val="yellow"/>
          <w:rPrChange w:id="1311" w:author="Nikki Papenfus" w:date="2025-10-07T11:43:00Z" w16du:dateUtc="2025-10-07T09:43:00Z">
            <w:rPr>
              <w:ins w:id="1312" w:author="Nikki Papenfus" w:date="2025-10-06T15:39:00Z" w16du:dateUtc="2025-10-06T13:39:00Z"/>
            </w:rPr>
          </w:rPrChange>
        </w:rPr>
        <w:pPrChange w:id="1313" w:author="Nikki Papenfus" w:date="2025-10-06T15:39:00Z" w16du:dateUtc="2025-10-06T13:39:00Z">
          <w:pPr>
            <w:pStyle w:val="OBNumberedList"/>
          </w:pPr>
        </w:pPrChange>
      </w:pPr>
      <w:ins w:id="1314" w:author="Nikki Papenfus" w:date="2025-10-06T17:13:00Z" w16du:dateUtc="2025-10-06T15:13:00Z">
        <w:r w:rsidRPr="004D5B5B">
          <w:rPr>
            <w:highlight w:val="yellow"/>
            <w:rPrChange w:id="1315" w:author="Nikki Papenfus" w:date="2025-10-07T11:43:00Z" w16du:dateUtc="2025-10-07T09:43:00Z">
              <w:rPr/>
            </w:rPrChange>
          </w:rPr>
          <w:t>Enable t</w:t>
        </w:r>
        <w:r w:rsidR="00B20BA6" w:rsidRPr="004D5B5B">
          <w:rPr>
            <w:highlight w:val="yellow"/>
            <w:rPrChange w:id="1316" w:author="Nikki Papenfus" w:date="2025-10-07T11:43:00Z" w16du:dateUtc="2025-10-07T09:43:00Z">
              <w:rPr/>
            </w:rPrChange>
          </w:rPr>
          <w:t>enants to complete an online form to notify Grainger that a pet has been rehomed or passed away which could be accessed from the MyGrainger app.</w:t>
        </w:r>
      </w:ins>
    </w:p>
    <w:p w14:paraId="4E634D42" w14:textId="035E712C" w:rsidR="006A356C" w:rsidRPr="00973022" w:rsidRDefault="006A356C" w:rsidP="006A356C">
      <w:pPr>
        <w:pStyle w:val="OBNumberedList"/>
      </w:pPr>
      <w:r w:rsidRPr="00973022">
        <w:rPr>
          <w:b/>
          <w:bCs/>
        </w:rPr>
        <w:t xml:space="preserve">Managing Complaints, Incidents &amp; Grumbles </w:t>
      </w:r>
      <w:r w:rsidRPr="00973022">
        <w:t>using Salesforce case management, including compensation approval workflows</w:t>
      </w:r>
      <w:ins w:id="1317" w:author="Nikki Papenfus" w:date="2025-09-30T13:05:00Z" w16du:dateUtc="2025-09-30T11:05:00Z">
        <w:r w:rsidR="006D294B" w:rsidRPr="00973022">
          <w:t>,</w:t>
        </w:r>
        <w:r w:rsidR="006D294B" w:rsidRPr="00973022">
          <w:rPr>
            <w:rPrChange w:id="1318" w:author="Nikki Papenfus" w:date="2025-09-30T13:06:00Z" w16du:dateUtc="2025-09-30T11:06:00Z">
              <w:rPr>
                <w:highlight w:val="yellow"/>
              </w:rPr>
            </w:rPrChange>
          </w:rPr>
          <w:t xml:space="preserve"> </w:t>
        </w:r>
      </w:ins>
      <w:ins w:id="1319" w:author="Nikki Papenfus" w:date="2025-09-30T13:06:00Z" w16du:dateUtc="2025-09-30T11:06:00Z">
        <w:r w:rsidR="00973022" w:rsidRPr="00973022">
          <w:rPr>
            <w:rPrChange w:id="1320" w:author="Nikki Papenfus" w:date="2025-09-30T13:06:00Z" w16du:dateUtc="2025-09-30T11:06:00Z">
              <w:rPr>
                <w:highlight w:val="yellow"/>
              </w:rPr>
            </w:rPrChange>
          </w:rPr>
          <w:t>SLAs</w:t>
        </w:r>
      </w:ins>
      <w:ins w:id="1321" w:author="Nikki Papenfus" w:date="2025-09-30T13:05:00Z" w16du:dateUtc="2025-09-30T11:05:00Z">
        <w:r w:rsidR="006D294B" w:rsidRPr="00973022">
          <w:rPr>
            <w:rPrChange w:id="1322" w:author="Nikki Papenfus" w:date="2025-09-30T13:06:00Z" w16du:dateUtc="2025-09-30T11:06:00Z">
              <w:rPr>
                <w:highlight w:val="yellow"/>
              </w:rPr>
            </w:rPrChange>
          </w:rPr>
          <w:t xml:space="preserve"> and audit trails</w:t>
        </w:r>
      </w:ins>
      <w:r w:rsidRPr="00973022">
        <w:t>.</w:t>
      </w:r>
    </w:p>
    <w:p w14:paraId="5297C62D" w14:textId="7560B403" w:rsidR="006A356C" w:rsidRPr="007B45A6" w:rsidRDefault="006A356C" w:rsidP="006A356C">
      <w:pPr>
        <w:pStyle w:val="OBNumberedList"/>
        <w:numPr>
          <w:ilvl w:val="1"/>
          <w:numId w:val="23"/>
        </w:numPr>
      </w:pPr>
      <w:r>
        <w:t>Creat</w:t>
      </w:r>
      <w:ins w:id="1323" w:author="Nikki Papenfus" w:date="2025-10-01T11:01:00Z" w16du:dateUtc="2025-10-01T09:01:00Z">
        <w:r w:rsidR="00703575">
          <w:t>ing</w:t>
        </w:r>
      </w:ins>
      <w:del w:id="1324" w:author="Nikki Papenfus" w:date="2025-10-01T11:01:00Z" w16du:dateUtc="2025-10-01T09:01:00Z">
        <w:r w:rsidDel="00703575">
          <w:delText>e</w:delText>
        </w:r>
      </w:del>
      <w:r>
        <w:t xml:space="preserve"> visibility by linking related </w:t>
      </w:r>
      <w:r w:rsidRPr="007B45A6">
        <w:t>activity</w:t>
      </w:r>
      <w:r>
        <w:t xml:space="preserve"> </w:t>
      </w:r>
      <w:r w:rsidRPr="007B45A6">
        <w:t>(</w:t>
      </w:r>
      <w:r>
        <w:t xml:space="preserve">such as </w:t>
      </w:r>
      <w:r w:rsidRPr="007B45A6">
        <w:t xml:space="preserve">a complaint about a tenancy review negotiation to the tenancy review opportunity </w:t>
      </w:r>
      <w:r>
        <w:t xml:space="preserve">that </w:t>
      </w:r>
      <w:r w:rsidRPr="007B45A6">
        <w:t xml:space="preserve">contains the full </w:t>
      </w:r>
      <w:r>
        <w:t xml:space="preserve">history of </w:t>
      </w:r>
      <w:r w:rsidRPr="007B45A6">
        <w:t>communication</w:t>
      </w:r>
      <w:r>
        <w:t>s</w:t>
      </w:r>
      <w:r w:rsidRPr="007B45A6">
        <w:t xml:space="preserve"> and negotiatio</w:t>
      </w:r>
      <w:r>
        <w:t>ns</w:t>
      </w:r>
      <w:r w:rsidRPr="007B45A6">
        <w:t>).</w:t>
      </w:r>
    </w:p>
    <w:p w14:paraId="239A8716" w14:textId="2F88FEF1" w:rsidR="006A356C" w:rsidRDefault="006A356C" w:rsidP="006A356C">
      <w:pPr>
        <w:pStyle w:val="OBNumberedList"/>
        <w:numPr>
          <w:ilvl w:val="1"/>
          <w:numId w:val="23"/>
        </w:numPr>
      </w:pPr>
      <w:del w:id="1325" w:author="Nikki Papenfus" w:date="2025-10-01T11:01:00Z" w16du:dateUtc="2025-10-01T09:01:00Z">
        <w:r w:rsidDel="00A40C4B">
          <w:delText xml:space="preserve">Create </w:delText>
        </w:r>
      </w:del>
      <w:ins w:id="1326" w:author="Nikki Papenfus" w:date="2025-10-01T11:03:00Z" w16du:dateUtc="2025-10-01T09:03:00Z">
        <w:r w:rsidR="009222A0">
          <w:t>E</w:t>
        </w:r>
      </w:ins>
      <w:ins w:id="1327" w:author="Nikki Papenfus" w:date="2025-10-01T11:01:00Z" w16du:dateUtc="2025-10-01T09:01:00Z">
        <w:r w:rsidR="00A40C4B">
          <w:t xml:space="preserve">nabling users to create </w:t>
        </w:r>
      </w:ins>
      <w:r>
        <w:t xml:space="preserve">a linked </w:t>
      </w:r>
      <w:r w:rsidRPr="00467F3C">
        <w:t xml:space="preserve">ASB Possession case from an incident or complaint. </w:t>
      </w:r>
    </w:p>
    <w:p w14:paraId="54410A5D" w14:textId="758AF88A" w:rsidR="00E917FA" w:rsidRPr="00FE216B" w:rsidRDefault="006730C1" w:rsidP="006A356C">
      <w:pPr>
        <w:pStyle w:val="OBNumberedList"/>
        <w:rPr>
          <w:ins w:id="1328" w:author="Nikki Papenfus" w:date="2025-09-30T13:01:00Z" w16du:dateUtc="2025-09-30T11:01:00Z"/>
          <w:rPrChange w:id="1329" w:author="Nikki Papenfus" w:date="2025-09-30T13:02:00Z" w16du:dateUtc="2025-09-30T11:02:00Z">
            <w:rPr>
              <w:ins w:id="1330" w:author="Nikki Papenfus" w:date="2025-09-30T13:01:00Z" w16du:dateUtc="2025-09-30T11:01:00Z"/>
              <w:b/>
              <w:bCs/>
            </w:rPr>
          </w:rPrChange>
        </w:rPr>
      </w:pPr>
      <w:ins w:id="1331" w:author="Nikki Papenfus" w:date="2025-09-30T13:01:00Z" w16du:dateUtc="2025-09-30T11:01:00Z">
        <w:r w:rsidRPr="00FE216B">
          <w:rPr>
            <w:b/>
            <w:bCs/>
            <w:rPrChange w:id="1332" w:author="Nikki Papenfus" w:date="2025-09-30T13:02:00Z" w16du:dateUtc="2025-09-30T11:02:00Z">
              <w:rPr>
                <w:highlight w:val="yellow"/>
              </w:rPr>
            </w:rPrChange>
          </w:rPr>
          <w:t xml:space="preserve">Managing Rent </w:t>
        </w:r>
      </w:ins>
      <w:ins w:id="1333" w:author="Nikki Papenfus" w:date="2025-09-30T13:10:00Z" w16du:dateUtc="2025-09-30T11:10:00Z">
        <w:r w:rsidR="00B72B95">
          <w:rPr>
            <w:b/>
            <w:bCs/>
          </w:rPr>
          <w:t xml:space="preserve">Collections &amp; </w:t>
        </w:r>
      </w:ins>
      <w:ins w:id="1334" w:author="Nikki Papenfus" w:date="2025-09-30T13:01:00Z" w16du:dateUtc="2025-09-30T11:01:00Z">
        <w:r w:rsidRPr="00FE216B">
          <w:rPr>
            <w:b/>
            <w:bCs/>
            <w:rPrChange w:id="1335" w:author="Nikki Papenfus" w:date="2025-09-30T13:02:00Z" w16du:dateUtc="2025-09-30T11:02:00Z">
              <w:rPr>
                <w:highlight w:val="yellow"/>
              </w:rPr>
            </w:rPrChange>
          </w:rPr>
          <w:t xml:space="preserve">Arrears </w:t>
        </w:r>
      </w:ins>
      <w:ins w:id="1336" w:author="Nikki Papenfus" w:date="2025-09-30T13:10:00Z" w16du:dateUtc="2025-09-30T11:10:00Z">
        <w:r w:rsidR="004C7CBA" w:rsidRPr="00467F3C">
          <w:t xml:space="preserve">using Salesforce case management </w:t>
        </w:r>
        <w:r w:rsidR="004C7CBA">
          <w:t xml:space="preserve">with </w:t>
        </w:r>
      </w:ins>
      <w:ins w:id="1337" w:author="Nikki Papenfus" w:date="2025-09-30T13:01:00Z" w16du:dateUtc="2025-09-30T11:01:00Z">
        <w:r w:rsidRPr="00FE216B">
          <w:rPr>
            <w:rPrChange w:id="1338" w:author="Nikki Papenfus" w:date="2025-09-30T13:02:00Z" w16du:dateUtc="2025-09-30T11:02:00Z">
              <w:rPr>
                <w:highlight w:val="yellow"/>
              </w:rPr>
            </w:rPrChange>
          </w:rPr>
          <w:t xml:space="preserve">workflows </w:t>
        </w:r>
        <w:r w:rsidR="00FE216B" w:rsidRPr="00FE216B">
          <w:rPr>
            <w:rPrChange w:id="1339" w:author="Nikki Papenfus" w:date="2025-09-30T13:02:00Z" w16du:dateUtc="2025-09-30T11:02:00Z">
              <w:rPr>
                <w:highlight w:val="yellow"/>
              </w:rPr>
            </w:rPrChange>
          </w:rPr>
          <w:t xml:space="preserve">that include </w:t>
        </w:r>
        <w:r w:rsidRPr="00FE216B">
          <w:rPr>
            <w:rPrChange w:id="1340" w:author="Nikki Papenfus" w:date="2025-09-30T13:02:00Z" w16du:dateUtc="2025-09-30T11:02:00Z">
              <w:rPr>
                <w:highlight w:val="yellow"/>
              </w:rPr>
            </w:rPrChange>
          </w:rPr>
          <w:t xml:space="preserve">payment-plan tracking and integration to </w:t>
        </w:r>
      </w:ins>
      <w:ins w:id="1341" w:author="Nikki Papenfus" w:date="2025-09-30T13:02:00Z" w16du:dateUtc="2025-09-30T11:02:00Z">
        <w:r w:rsidR="008B4F14">
          <w:t>Qube.</w:t>
        </w:r>
      </w:ins>
    </w:p>
    <w:p w14:paraId="7A3D2F8E" w14:textId="0844D8E2" w:rsidR="006A356C" w:rsidRPr="00577DFA" w:rsidRDefault="006A356C" w:rsidP="006A356C">
      <w:pPr>
        <w:pStyle w:val="OBNumberedList"/>
      </w:pPr>
      <w:r w:rsidRPr="00467F3C">
        <w:rPr>
          <w:b/>
          <w:bCs/>
        </w:rPr>
        <w:t xml:space="preserve">Alternate Possession Case </w:t>
      </w:r>
      <w:r w:rsidRPr="00577DFA">
        <w:rPr>
          <w:b/>
          <w:bCs/>
        </w:rPr>
        <w:t xml:space="preserve">Workflows </w:t>
      </w:r>
      <w:r w:rsidRPr="00577DFA">
        <w:t>– Customising possession case workflows arising from rent arrears or other scenarios.</w:t>
      </w:r>
    </w:p>
    <w:p w14:paraId="18564F41" w14:textId="5F51B0DA" w:rsidR="006A356C" w:rsidRPr="00A84BD2" w:rsidRDefault="006A356C" w:rsidP="006A356C">
      <w:pPr>
        <w:pStyle w:val="OBNumberedList"/>
      </w:pPr>
      <w:r w:rsidRPr="00A84BD2">
        <w:rPr>
          <w:b/>
          <w:bCs/>
        </w:rPr>
        <w:t>Managing Repairs &amp; Maintenance Issues</w:t>
      </w:r>
      <w:r w:rsidRPr="00A84BD2">
        <w:t xml:space="preserve"> (for non-Axis buildings) </w:t>
      </w:r>
      <w:ins w:id="1342" w:author="Nikki Papenfus" w:date="2025-10-01T11:02:00Z" w16du:dateUtc="2025-10-01T09:02:00Z">
        <w:r w:rsidR="0090039A">
          <w:t xml:space="preserve">with </w:t>
        </w:r>
      </w:ins>
      <w:del w:id="1343" w:author="Nikki Papenfus" w:date="2025-10-01T11:02:00Z" w16du:dateUtc="2025-10-01T09:02:00Z">
        <w:r w:rsidRPr="00A84BD2" w:rsidDel="0090039A">
          <w:delText>using Salesforce case management</w:delText>
        </w:r>
      </w:del>
      <w:del w:id="1344" w:author="Nikki Papenfus" w:date="2025-09-30T12:59:00Z" w16du:dateUtc="2025-09-30T10:59:00Z">
        <w:r w:rsidRPr="00A84BD2" w:rsidDel="00A84BD2">
          <w:delText>,</w:delText>
        </w:r>
      </w:del>
      <w:del w:id="1345" w:author="Nikki Papenfus" w:date="2025-10-01T11:02:00Z" w16du:dateUtc="2025-10-01T09:02:00Z">
        <w:r w:rsidRPr="00A84BD2" w:rsidDel="0090039A">
          <w:delText xml:space="preserve"> including </w:delText>
        </w:r>
      </w:del>
      <w:ins w:id="1346" w:author="Nikki Papenfus" w:date="2025-09-30T12:59:00Z" w16du:dateUtc="2025-09-30T10:59:00Z">
        <w:r w:rsidR="00A84BD2" w:rsidRPr="00A84BD2">
          <w:rPr>
            <w:rPrChange w:id="1347" w:author="Nikki Papenfus" w:date="2025-09-30T12:59:00Z" w16du:dateUtc="2025-09-30T10:59:00Z">
              <w:rPr>
                <w:highlight w:val="yellow"/>
              </w:rPr>
            </w:rPrChange>
          </w:rPr>
          <w:t>digital intake</w:t>
        </w:r>
        <w:r w:rsidR="00A84BD2" w:rsidRPr="00A84BD2">
          <w:t xml:space="preserve">, </w:t>
        </w:r>
      </w:ins>
      <w:r w:rsidRPr="00A84BD2">
        <w:t xml:space="preserve">automated case creation </w:t>
      </w:r>
      <w:del w:id="1348" w:author="Nikki Papenfus" w:date="2025-09-30T12:59:00Z" w16du:dateUtc="2025-09-30T10:59:00Z">
        <w:r w:rsidRPr="00A84BD2" w:rsidDel="00A84BD2">
          <w:delText xml:space="preserve">&amp; </w:delText>
        </w:r>
      </w:del>
      <w:ins w:id="1349" w:author="Nikki Papenfus" w:date="2025-09-30T12:59:00Z" w16du:dateUtc="2025-09-30T10:59:00Z">
        <w:r w:rsidR="00A84BD2">
          <w:t>and case</w:t>
        </w:r>
        <w:r w:rsidR="00A84BD2" w:rsidRPr="00A84BD2">
          <w:t xml:space="preserve"> </w:t>
        </w:r>
      </w:ins>
      <w:r w:rsidRPr="00A84BD2">
        <w:t>tracking from the MyGrainger app</w:t>
      </w:r>
      <w:ins w:id="1350" w:author="Nikki Papenfus" w:date="2025-10-01T11:02:00Z" w16du:dateUtc="2025-10-01T09:02:00Z">
        <w:r w:rsidR="0090039A" w:rsidRPr="0090039A">
          <w:t xml:space="preserve"> </w:t>
        </w:r>
        <w:r w:rsidR="00AF2928">
          <w:t>that integrates with</w:t>
        </w:r>
        <w:r w:rsidR="0090039A" w:rsidRPr="00A84BD2">
          <w:t xml:space="preserve"> Salesforce case management</w:t>
        </w:r>
      </w:ins>
      <w:r w:rsidRPr="00A84BD2">
        <w:t>.</w:t>
      </w:r>
    </w:p>
    <w:p w14:paraId="422B1D0C" w14:textId="3EAE4285" w:rsidR="006A356C" w:rsidRPr="00467F3C" w:rsidRDefault="009222A0" w:rsidP="006A356C">
      <w:pPr>
        <w:pStyle w:val="OBNumberedList"/>
        <w:numPr>
          <w:ilvl w:val="1"/>
          <w:numId w:val="17"/>
        </w:numPr>
      </w:pPr>
      <w:ins w:id="1351" w:author="Nikki Papenfus" w:date="2025-10-01T11:03:00Z" w16du:dateUtc="2025-10-01T09:03:00Z">
        <w:r>
          <w:t xml:space="preserve">Enabling users to create a </w:t>
        </w:r>
      </w:ins>
      <w:del w:id="1352" w:author="Nikki Papenfus" w:date="2025-10-01T11:03:00Z" w16du:dateUtc="2025-10-01T09:03:00Z">
        <w:r w:rsidR="006A356C" w:rsidRPr="00467F3C" w:rsidDel="009222A0">
          <w:delText xml:space="preserve">Creating </w:delText>
        </w:r>
      </w:del>
      <w:r w:rsidR="006A356C" w:rsidRPr="00467F3C">
        <w:t>work order</w:t>
      </w:r>
      <w:del w:id="1353" w:author="Nikki Papenfus" w:date="2025-10-01T11:03:00Z" w16du:dateUtc="2025-10-01T09:03:00Z">
        <w:r w:rsidR="006A356C" w:rsidRPr="00467F3C" w:rsidDel="009222A0">
          <w:delText>s</w:delText>
        </w:r>
      </w:del>
      <w:r w:rsidR="006A356C" w:rsidRPr="00467F3C">
        <w:t xml:space="preserve"> from a complaint or incident, where required.</w:t>
      </w:r>
    </w:p>
    <w:p w14:paraId="0B062430" w14:textId="347ACC98" w:rsidR="006A356C" w:rsidRPr="00467F3C" w:rsidRDefault="009222A0" w:rsidP="006A356C">
      <w:pPr>
        <w:pStyle w:val="OBNumberedList"/>
        <w:numPr>
          <w:ilvl w:val="1"/>
          <w:numId w:val="17"/>
        </w:numPr>
      </w:pPr>
      <w:ins w:id="1354" w:author="Nikki Papenfus" w:date="2025-10-01T11:03:00Z" w16du:dateUtc="2025-10-01T09:03:00Z">
        <w:r>
          <w:t>Providing notifications to c</w:t>
        </w:r>
      </w:ins>
      <w:ins w:id="1355" w:author="Nikki Papenfus" w:date="2025-09-30T12:59:00Z" w16du:dateUtc="2025-09-30T10:59:00Z">
        <w:r w:rsidR="00A84BD2">
          <w:t>ontracto</w:t>
        </w:r>
      </w:ins>
      <w:ins w:id="1356" w:author="Nikki Papenfus" w:date="2025-10-01T11:03:00Z" w16du:dateUtc="2025-10-01T09:03:00Z">
        <w:r>
          <w:t>rs</w:t>
        </w:r>
      </w:ins>
      <w:ins w:id="1357" w:author="Nikki Papenfus" w:date="2025-09-30T12:59:00Z" w16du:dateUtc="2025-09-30T10:59:00Z">
        <w:r w:rsidR="00A84BD2">
          <w:t xml:space="preserve">, including informing </w:t>
        </w:r>
      </w:ins>
      <w:del w:id="1358" w:author="Nikki Papenfus" w:date="2025-09-30T12:59:00Z" w16du:dateUtc="2025-09-30T10:59:00Z">
        <w:r w:rsidR="006A356C" w:rsidRPr="00467F3C" w:rsidDel="00A84BD2">
          <w:delText xml:space="preserve">Notifying </w:delText>
        </w:r>
      </w:del>
      <w:r w:rsidR="006A356C" w:rsidRPr="00467F3C">
        <w:t xml:space="preserve">contractors of uncaged pets before onsite visits. </w:t>
      </w:r>
    </w:p>
    <w:p w14:paraId="05A6FC37" w14:textId="77777777" w:rsidR="006A356C" w:rsidRPr="00467F3C" w:rsidRDefault="006A356C" w:rsidP="006A356C">
      <w:pPr>
        <w:pStyle w:val="OBNumberedList"/>
      </w:pPr>
      <w:r w:rsidRPr="00467F3C">
        <w:rPr>
          <w:b/>
          <w:bCs/>
        </w:rPr>
        <w:t xml:space="preserve">Centralized Management of All Ad Hoc Communication from </w:t>
      </w:r>
      <w:r>
        <w:rPr>
          <w:b/>
          <w:bCs/>
        </w:rPr>
        <w:t>Customers</w:t>
      </w:r>
      <w:r w:rsidRPr="00467F3C">
        <w:rPr>
          <w:b/>
          <w:bCs/>
        </w:rPr>
        <w:t xml:space="preserve"> </w:t>
      </w:r>
      <w:r w:rsidRPr="00467F3C">
        <w:t xml:space="preserve">using Salesforce case management that automates case creation from website queries, emails to feedback@graingerplc.co.uk, and general enquiries from the MyGrainger app. </w:t>
      </w:r>
    </w:p>
    <w:p w14:paraId="722674FD" w14:textId="77777777" w:rsidR="006A356C" w:rsidRPr="00467F3C" w:rsidRDefault="006A356C" w:rsidP="006A356C">
      <w:pPr>
        <w:pStyle w:val="OBNumberedList"/>
        <w:numPr>
          <w:ilvl w:val="1"/>
          <w:numId w:val="17"/>
        </w:numPr>
      </w:pPr>
      <w:r w:rsidRPr="00467F3C">
        <w:t xml:space="preserve">Assigning cases to the relevant team for </w:t>
      </w:r>
      <w:proofErr w:type="gramStart"/>
      <w:r w:rsidRPr="00467F3C">
        <w:t>follow-up, or</w:t>
      </w:r>
      <w:proofErr w:type="gramEnd"/>
      <w:r w:rsidRPr="00467F3C">
        <w:t xml:space="preserve"> responding from standard templates.</w:t>
      </w:r>
    </w:p>
    <w:p w14:paraId="4862F1CA" w14:textId="1BEF6D84" w:rsidR="006A356C" w:rsidRPr="00467F3C" w:rsidRDefault="006A356C" w:rsidP="006A356C">
      <w:pPr>
        <w:pStyle w:val="OBNumberedList"/>
        <w:numPr>
          <w:ilvl w:val="1"/>
          <w:numId w:val="17"/>
        </w:numPr>
      </w:pPr>
      <w:r w:rsidRPr="00467F3C">
        <w:t>Ability to easily convert</w:t>
      </w:r>
      <w:ins w:id="1359" w:author="Nikki Papenfus" w:date="2025-10-01T11:04:00Z" w16du:dateUtc="2025-10-01T09:04:00Z">
        <w:r w:rsidR="00BC193E">
          <w:t xml:space="preserve"> queries</w:t>
        </w:r>
      </w:ins>
      <w:r w:rsidRPr="00467F3C">
        <w:t xml:space="preserve"> to a complaint or maintenance issue, </w:t>
      </w:r>
      <w:r>
        <w:t xml:space="preserve">where </w:t>
      </w:r>
      <w:r w:rsidRPr="00467F3C">
        <w:t xml:space="preserve">required. </w:t>
      </w:r>
    </w:p>
    <w:p w14:paraId="16E2B12C" w14:textId="359C8E8C" w:rsidR="006A356C" w:rsidRPr="00467F3C" w:rsidRDefault="006A356C" w:rsidP="006A356C">
      <w:pPr>
        <w:pStyle w:val="OBNumberedList"/>
      </w:pPr>
      <w:r w:rsidRPr="00467F3C">
        <w:rPr>
          <w:b/>
          <w:bCs/>
        </w:rPr>
        <w:t>Enhanced Mobile Functionality</w:t>
      </w:r>
      <w:r w:rsidRPr="00467F3C">
        <w:t xml:space="preserve"> – </w:t>
      </w:r>
      <w:r>
        <w:t>Includes</w:t>
      </w:r>
      <w:r w:rsidRPr="00467F3C">
        <w:t xml:space="preserve"> enabling residents to create and monitor pet applications</w:t>
      </w:r>
      <w:ins w:id="1360" w:author="Nikki Papenfus" w:date="2025-10-01T11:04:00Z" w16du:dateUtc="2025-10-01T09:04:00Z">
        <w:r w:rsidR="00197D33">
          <w:t xml:space="preserve"> and</w:t>
        </w:r>
      </w:ins>
      <w:del w:id="1361" w:author="Nikki Papenfus" w:date="2025-10-01T11:04:00Z" w16du:dateUtc="2025-10-01T09:04:00Z">
        <w:r w:rsidRPr="00467F3C" w:rsidDel="00197D33">
          <w:delText>,</w:delText>
        </w:r>
      </w:del>
      <w:r w:rsidRPr="00467F3C">
        <w:t xml:space="preserve"> manage pet details</w:t>
      </w:r>
      <w:del w:id="1362" w:author="Nikki Papenfus" w:date="2025-10-01T11:04:00Z" w16du:dateUtc="2025-10-01T09:04:00Z">
        <w:r w:rsidRPr="00467F3C" w:rsidDel="00197D33">
          <w:delText>, receive reminders and upload documents</w:delText>
        </w:r>
      </w:del>
      <w:r w:rsidRPr="00467F3C">
        <w:t xml:space="preserve"> in the MyGrainger app.</w:t>
      </w:r>
    </w:p>
    <w:p w14:paraId="11B38FD9" w14:textId="77777777" w:rsidR="006A356C" w:rsidRPr="00467F3C" w:rsidRDefault="006A356C" w:rsidP="006A356C">
      <w:pPr>
        <w:pStyle w:val="OBNumberedList"/>
      </w:pPr>
      <w:r w:rsidRPr="00767BCA">
        <w:rPr>
          <w:b/>
          <w:bCs/>
        </w:rPr>
        <w:t>Automatically Sourcing</w:t>
      </w:r>
      <w:r w:rsidRPr="00467F3C">
        <w:t xml:space="preserve"> </w:t>
      </w:r>
      <w:r w:rsidRPr="00467F3C">
        <w:rPr>
          <w:b/>
          <w:bCs/>
        </w:rPr>
        <w:t>Comparable Rent</w:t>
      </w:r>
      <w:r w:rsidRPr="00467F3C">
        <w:t xml:space="preserve"> for formal rent challenges.</w:t>
      </w:r>
    </w:p>
    <w:p w14:paraId="03C3885F" w14:textId="2B2323AF" w:rsidR="00D71519" w:rsidRPr="00001F60" w:rsidRDefault="00F73DEA" w:rsidP="00D71519">
      <w:pPr>
        <w:pStyle w:val="OBNumberedList"/>
        <w:rPr>
          <w:ins w:id="1363" w:author="Nikki Papenfus" w:date="2025-09-30T13:11:00Z" w16du:dateUtc="2025-09-30T11:11:00Z"/>
        </w:rPr>
      </w:pPr>
      <w:ins w:id="1364" w:author="Nikki Papenfus" w:date="2025-09-30T13:12:00Z" w16du:dateUtc="2025-09-30T11:12:00Z">
        <w:r w:rsidRPr="00001F60">
          <w:rPr>
            <w:b/>
            <w:bCs/>
            <w:rPrChange w:id="1365" w:author="Nikki Papenfus" w:date="2025-09-30T13:14:00Z" w16du:dateUtc="2025-09-30T11:14:00Z">
              <w:rPr>
                <w:highlight w:val="yellow"/>
              </w:rPr>
            </w:rPrChange>
          </w:rPr>
          <w:t>Providing K</w:t>
        </w:r>
      </w:ins>
      <w:ins w:id="1366" w:author="Nikki Papenfus" w:date="2025-09-30T13:11:00Z" w16du:dateUtc="2025-09-30T11:11:00Z">
        <w:r w:rsidR="00D71519" w:rsidRPr="00001F60">
          <w:rPr>
            <w:b/>
            <w:bCs/>
            <w:rPrChange w:id="1367" w:author="Nikki Papenfus" w:date="2025-09-30T13:14:00Z" w16du:dateUtc="2025-09-30T11:14:00Z">
              <w:rPr>
                <w:highlight w:val="yellow"/>
              </w:rPr>
            </w:rPrChange>
          </w:rPr>
          <w:t>nowledge-</w:t>
        </w:r>
      </w:ins>
      <w:ins w:id="1368" w:author="Nikki Papenfus" w:date="2025-09-30T13:12:00Z" w16du:dateUtc="2025-09-30T11:12:00Z">
        <w:r w:rsidRPr="00001F60">
          <w:rPr>
            <w:b/>
            <w:bCs/>
            <w:rPrChange w:id="1369" w:author="Nikki Papenfus" w:date="2025-09-30T13:14:00Z" w16du:dateUtc="2025-09-30T11:14:00Z">
              <w:rPr>
                <w:highlight w:val="yellow"/>
              </w:rPr>
            </w:rPrChange>
          </w:rPr>
          <w:t>B</w:t>
        </w:r>
      </w:ins>
      <w:ins w:id="1370" w:author="Nikki Papenfus" w:date="2025-09-30T13:11:00Z" w16du:dateUtc="2025-09-30T11:11:00Z">
        <w:r w:rsidR="00D71519" w:rsidRPr="00001F60">
          <w:rPr>
            <w:b/>
            <w:bCs/>
            <w:rPrChange w:id="1371" w:author="Nikki Papenfus" w:date="2025-09-30T13:14:00Z" w16du:dateUtc="2025-09-30T11:14:00Z">
              <w:rPr>
                <w:highlight w:val="yellow"/>
              </w:rPr>
            </w:rPrChange>
          </w:rPr>
          <w:t>acked Q&amp;A</w:t>
        </w:r>
      </w:ins>
      <w:ins w:id="1372" w:author="Nikki Papenfus" w:date="2025-09-30T13:13:00Z" w16du:dateUtc="2025-09-30T11:13:00Z">
        <w:r w:rsidRPr="00001F60">
          <w:rPr>
            <w:rPrChange w:id="1373" w:author="Nikki Papenfus" w:date="2025-09-30T13:14:00Z" w16du:dateUtc="2025-09-30T11:14:00Z">
              <w:rPr>
                <w:highlight w:val="yellow"/>
              </w:rPr>
            </w:rPrChange>
          </w:rPr>
          <w:t xml:space="preserve"> </w:t>
        </w:r>
      </w:ins>
      <w:ins w:id="1374" w:author="Nikki Papenfus" w:date="2025-09-30T13:14:00Z" w16du:dateUtc="2025-09-30T11:14:00Z">
        <w:r w:rsidR="00001F60" w:rsidRPr="00001F60">
          <w:rPr>
            <w:rPrChange w:id="1375" w:author="Nikki Papenfus" w:date="2025-09-30T13:14:00Z" w16du:dateUtc="2025-09-30T11:14:00Z">
              <w:rPr>
                <w:highlight w:val="yellow"/>
              </w:rPr>
            </w:rPrChange>
          </w:rPr>
          <w:t xml:space="preserve">such as customer self-service and </w:t>
        </w:r>
      </w:ins>
      <w:ins w:id="1376" w:author="Nikki Papenfus" w:date="2025-09-30T13:13:00Z" w16du:dateUtc="2025-09-30T11:13:00Z">
        <w:r w:rsidRPr="00001F60">
          <w:rPr>
            <w:rPrChange w:id="1377" w:author="Nikki Papenfus" w:date="2025-09-30T13:14:00Z" w16du:dateUtc="2025-09-30T11:14:00Z">
              <w:rPr>
                <w:highlight w:val="yellow"/>
              </w:rPr>
            </w:rPrChange>
          </w:rPr>
          <w:t>Sales</w:t>
        </w:r>
        <w:r w:rsidR="00616487" w:rsidRPr="00001F60">
          <w:rPr>
            <w:rPrChange w:id="1378" w:author="Nikki Papenfus" w:date="2025-09-30T13:14:00Z" w16du:dateUtc="2025-09-30T11:14:00Z">
              <w:rPr>
                <w:highlight w:val="yellow"/>
              </w:rPr>
            </w:rPrChange>
          </w:rPr>
          <w:t>force Agent Assist</w:t>
        </w:r>
      </w:ins>
      <w:ins w:id="1379" w:author="Nikki Papenfus" w:date="2025-09-30T13:11:00Z" w16du:dateUtc="2025-09-30T11:11:00Z">
        <w:r w:rsidR="00D71519" w:rsidRPr="00001F60">
          <w:rPr>
            <w:rPrChange w:id="1380" w:author="Nikki Papenfus" w:date="2025-09-30T13:14:00Z" w16du:dateUtc="2025-09-30T11:14:00Z">
              <w:rPr>
                <w:highlight w:val="yellow"/>
              </w:rPr>
            </w:rPrChange>
          </w:rPr>
          <w:t>.</w:t>
        </w:r>
      </w:ins>
    </w:p>
    <w:p w14:paraId="30A2276A" w14:textId="7518ECDA" w:rsidR="006A356C" w:rsidRPr="00467F3C" w:rsidRDefault="006A356C" w:rsidP="006A356C">
      <w:pPr>
        <w:pStyle w:val="OBNumberedList"/>
      </w:pPr>
      <w:r w:rsidRPr="00467F3C">
        <w:rPr>
          <w:b/>
          <w:bCs/>
        </w:rPr>
        <w:t>Lever</w:t>
      </w:r>
      <w:r>
        <w:rPr>
          <w:b/>
          <w:bCs/>
        </w:rPr>
        <w:t>ag</w:t>
      </w:r>
      <w:r w:rsidRPr="00467F3C">
        <w:rPr>
          <w:b/>
          <w:bCs/>
        </w:rPr>
        <w:t xml:space="preserve">ing AI to provide Actionable Insights </w:t>
      </w:r>
      <w:r w:rsidRPr="00467F3C">
        <w:t xml:space="preserve">such as assessing formal rent challenge lessons learned and tribunal reasoning to suggest how to best achieve future rent increases; automating the identification of undeclared pets; </w:t>
      </w:r>
      <w:ins w:id="1381" w:author="Nikki Papenfus" w:date="2025-10-01T11:05:00Z" w16du:dateUtc="2025-10-01T09:05:00Z">
        <w:r w:rsidR="00047E47">
          <w:t xml:space="preserve">and </w:t>
        </w:r>
      </w:ins>
      <w:r w:rsidRPr="00467F3C">
        <w:t>predictive analytics to assess the likelihood of pet ownership.</w:t>
      </w:r>
    </w:p>
    <w:p w14:paraId="615601AE" w14:textId="50CE022E" w:rsidR="004E2279" w:rsidRPr="002E1DE0" w:rsidDel="00A06E7A" w:rsidRDefault="00F25491" w:rsidP="00036498">
      <w:pPr>
        <w:pStyle w:val="Level2Heading"/>
        <w:rPr>
          <w:del w:id="1382" w:author="Nikki Papenfus" w:date="2025-09-29T17:16:00Z" w16du:dateUtc="2025-09-29T15:16:00Z"/>
        </w:rPr>
      </w:pPr>
      <w:bookmarkStart w:id="1383" w:name="_Toc210133396"/>
      <w:bookmarkEnd w:id="1163"/>
      <w:del w:id="1384" w:author="Nikki Papenfus" w:date="2025-09-29T17:16:00Z" w16du:dateUtc="2025-09-29T15:16:00Z">
        <w:r w:rsidRPr="002E1DE0" w:rsidDel="00A06E7A">
          <w:rPr>
            <w:b w:val="0"/>
            <w:caps w:val="0"/>
          </w:rPr>
          <w:delText>Technical Ove</w:delText>
        </w:r>
        <w:r w:rsidR="007C18C6" w:rsidRPr="002E1DE0" w:rsidDel="00A06E7A">
          <w:rPr>
            <w:b w:val="0"/>
            <w:caps w:val="0"/>
          </w:rPr>
          <w:delText>rview</w:delText>
        </w:r>
        <w:bookmarkStart w:id="1385" w:name="_Toc210127692"/>
        <w:bookmarkEnd w:id="1383"/>
        <w:bookmarkEnd w:id="1385"/>
      </w:del>
    </w:p>
    <w:p w14:paraId="57506465" w14:textId="2D51902E" w:rsidR="003812F7" w:rsidRPr="002E1DE0" w:rsidDel="00A06E7A" w:rsidRDefault="003812F7" w:rsidP="003812F7">
      <w:pPr>
        <w:pStyle w:val="CommentText"/>
        <w:rPr>
          <w:del w:id="1386" w:author="Nikki Papenfus" w:date="2025-09-29T17:16:00Z" w16du:dateUtc="2025-09-29T15:16:00Z"/>
          <w:moveFrom w:id="1387" w:author="Nikki Papenfus" w:date="2025-09-29T17:08:00Z" w16du:dateUtc="2025-09-29T15:08:00Z"/>
          <w:lang w:eastAsia="en-ZA"/>
        </w:rPr>
      </w:pPr>
      <w:moveFromRangeStart w:id="1388" w:author="Nikki Papenfus" w:date="2025-09-29T17:08:00Z" w:name="move210058102"/>
      <w:moveFrom w:id="1389" w:author="Nikki Papenfus" w:date="2025-09-29T17:08:00Z" w16du:dateUtc="2025-09-29T15:08:00Z">
        <w:del w:id="1390" w:author="Nikki Papenfus" w:date="2025-09-29T17:16:00Z" w16du:dateUtc="2025-09-29T15:16:00Z">
          <w:r w:rsidRPr="002E1DE0" w:rsidDel="00A06E7A">
            <w:delText xml:space="preserve">This document provides a high-level design for the proposed functionality to be implemented on Grainger’s </w:delText>
          </w:r>
          <w:r w:rsidRPr="002E1DE0" w:rsidDel="00A06E7A">
            <w:rPr>
              <w:lang w:eastAsia="en-ZA"/>
            </w:rPr>
            <w:delText xml:space="preserve">Salesforce org. </w:delText>
          </w:r>
          <w:bookmarkStart w:id="1391" w:name="_Toc210127693"/>
          <w:bookmarkEnd w:id="1391"/>
        </w:del>
      </w:moveFrom>
    </w:p>
    <w:p w14:paraId="42284AB0" w14:textId="41D419CD" w:rsidR="003812F7" w:rsidRPr="002E1DE0" w:rsidDel="00A06E7A" w:rsidRDefault="003812F7" w:rsidP="003812F7">
      <w:pPr>
        <w:pStyle w:val="CommentText"/>
        <w:rPr>
          <w:del w:id="1392" w:author="Nikki Papenfus" w:date="2025-09-29T17:16:00Z" w16du:dateUtc="2025-09-29T15:16:00Z"/>
          <w:moveFrom w:id="1393" w:author="Nikki Papenfus" w:date="2025-09-29T17:08:00Z" w16du:dateUtc="2025-09-29T15:08:00Z"/>
          <w:lang w:eastAsia="en-ZA"/>
        </w:rPr>
      </w:pPr>
      <w:moveFrom w:id="1394" w:author="Nikki Papenfus" w:date="2025-09-29T17:08:00Z" w16du:dateUtc="2025-09-29T15:08:00Z">
        <w:del w:id="1395" w:author="Nikki Papenfus" w:date="2025-09-29T17:16:00Z" w16du:dateUtc="2025-09-29T15:16:00Z">
          <w:r w:rsidRPr="002E1DE0" w:rsidDel="00A06E7A">
            <w:rPr>
              <w:lang w:eastAsia="en-ZA"/>
            </w:rPr>
            <w:delText>This design does not cover the lower level detail (</w:delText>
          </w:r>
          <w:r w:rsidR="00AE78CF" w:rsidRPr="002E1DE0" w:rsidDel="00A06E7A">
            <w:rPr>
              <w:lang w:eastAsia="en-ZA"/>
            </w:rPr>
            <w:delText xml:space="preserve">such as </w:delText>
          </w:r>
          <w:r w:rsidRPr="002E1DE0" w:rsidDel="00A06E7A">
            <w:rPr>
              <w:lang w:eastAsia="en-ZA"/>
            </w:rPr>
            <w:delText xml:space="preserve">fields, profiles, automations </w:delText>
          </w:r>
          <w:r w:rsidR="00AE78CF" w:rsidRPr="002E1DE0" w:rsidDel="00A06E7A">
            <w:rPr>
              <w:lang w:eastAsia="en-ZA"/>
            </w:rPr>
            <w:delText>and</w:delText>
          </w:r>
          <w:r w:rsidRPr="002E1DE0" w:rsidDel="00A06E7A">
            <w:rPr>
              <w:lang w:eastAsia="en-ZA"/>
            </w:rPr>
            <w:delText xml:space="preserve"> validation rules); these will be designed and documented at user story level during the agile delivery phase.</w:delText>
          </w:r>
          <w:bookmarkStart w:id="1396" w:name="_Toc210127694"/>
          <w:bookmarkEnd w:id="1396"/>
        </w:del>
      </w:moveFrom>
    </w:p>
    <w:p w14:paraId="2CB54136" w14:textId="6F4FD998" w:rsidR="003812F7" w:rsidRPr="00467F3C" w:rsidDel="00A06E7A" w:rsidRDefault="00FE63A5" w:rsidP="003812F7">
      <w:pPr>
        <w:rPr>
          <w:del w:id="1397" w:author="Nikki Papenfus" w:date="2025-09-29T17:16:00Z" w16du:dateUtc="2025-09-29T15:16:00Z"/>
          <w:moveFrom w:id="1398" w:author="Nikki Papenfus" w:date="2025-09-29T17:01:00Z" w16du:dateUtc="2025-09-29T15:01:00Z"/>
          <w:highlight w:val="green"/>
        </w:rPr>
      </w:pPr>
      <w:moveFromRangeStart w:id="1399" w:author="Nikki Papenfus" w:date="2025-09-29T17:01:00Z" w:name="move210057712"/>
      <w:moveFromRangeEnd w:id="1388"/>
      <w:moveFrom w:id="1400" w:author="Nikki Papenfus" w:date="2025-09-29T17:01:00Z" w16du:dateUtc="2025-09-29T15:01:00Z">
        <w:del w:id="1401" w:author="Nikki Papenfus" w:date="2025-09-29T17:16:00Z" w16du:dateUtc="2025-09-29T15:16:00Z">
          <w:r w:rsidRPr="002E1DE0" w:rsidDel="00A06E7A">
            <w:delText xml:space="preserve">The case management functionality delivered by this project will lay the foundation for future </w:delText>
          </w:r>
          <w:r w:rsidR="006B0597" w:rsidRPr="002E1DE0" w:rsidDel="00A06E7A">
            <w:delText xml:space="preserve">use cases - </w:delText>
          </w:r>
          <w:r w:rsidR="006D6786" w:rsidRPr="002E1DE0" w:rsidDel="00A06E7A">
            <w:delText>e.g. repairs and maintenance requests (with digital intake and contractor notifications), formal complaints (with entitlements/milestones and audit trails), knowledge-backed Q&amp;A (self-service and agent assist), and rent arrears workflows (templates, payment-plan tracking, and integration hooks to finance/PM systems). This phased approach reuses common components</w:delText>
          </w:r>
          <w:r w:rsidR="00101A0E" w:rsidRPr="002E1DE0" w:rsidDel="00A06E7A">
            <w:delText xml:space="preserve"> </w:delText>
          </w:r>
          <w:r w:rsidR="00BA189A" w:rsidRPr="002E1DE0" w:rsidDel="00A06E7A">
            <w:delText>(</w:delText>
          </w:r>
          <w:r w:rsidR="006D6786" w:rsidRPr="002E1DE0" w:rsidDel="00A06E7A">
            <w:delText>record types, flows, Omni</w:delText>
          </w:r>
          <w:r w:rsidR="006D6786" w:rsidRPr="002E1DE0" w:rsidDel="00A06E7A">
            <w:rPr>
              <w:rFonts w:ascii="Cambria Math" w:hAnsi="Cambria Math" w:cs="Cambria Math"/>
            </w:rPr>
            <w:delText>‑</w:delText>
          </w:r>
          <w:r w:rsidR="006D6786" w:rsidRPr="002E1DE0" w:rsidDel="00A06E7A">
            <w:delText>Channel, reporting</w:delText>
          </w:r>
          <w:r w:rsidR="00BA189A" w:rsidRPr="002E1DE0" w:rsidDel="00A06E7A">
            <w:delText xml:space="preserve">, etc.) so that </w:delText>
          </w:r>
          <w:r w:rsidR="006D6786" w:rsidRPr="002E1DE0" w:rsidDel="00A06E7A">
            <w:delText>new services can be added without</w:delText>
          </w:r>
          <w:r w:rsidR="006D6786" w:rsidRPr="006D6786" w:rsidDel="00A06E7A">
            <w:delText xml:space="preserve"> re</w:delText>
          </w:r>
          <w:r w:rsidR="006D6786" w:rsidRPr="006D6786" w:rsidDel="00A06E7A">
            <w:rPr>
              <w:rFonts w:ascii="Cambria Math" w:hAnsi="Cambria Math" w:cs="Cambria Math"/>
            </w:rPr>
            <w:delText>‑</w:delText>
          </w:r>
          <w:r w:rsidR="006D6786" w:rsidRPr="006D6786" w:rsidDel="00A06E7A">
            <w:delText xml:space="preserve">platforming, </w:delText>
          </w:r>
          <w:r w:rsidR="00227FA0" w:rsidDel="00A06E7A">
            <w:delText xml:space="preserve">providing a </w:delText>
          </w:r>
          <w:r w:rsidR="00F95E38" w:rsidDel="00A06E7A">
            <w:delText>broader</w:delText>
          </w:r>
          <w:r w:rsidR="00227FA0" w:rsidDel="00A06E7A">
            <w:delText xml:space="preserve"> </w:delText>
          </w:r>
          <w:r w:rsidR="00227FA0" w:rsidRPr="00F56C97" w:rsidDel="00A06E7A">
            <w:delText>Single View of the Customer</w:delText>
          </w:r>
          <w:r w:rsidR="006D6786" w:rsidRPr="00F56C97" w:rsidDel="00A06E7A">
            <w:delText xml:space="preserve"> and a consistent operating model across property, customer and finance teams.</w:delText>
          </w:r>
          <w:r w:rsidR="003812F7" w:rsidRPr="0087681C" w:rsidDel="00A06E7A">
            <w:delText> </w:delText>
          </w:r>
          <w:bookmarkStart w:id="1402" w:name="_Toc210127695"/>
          <w:bookmarkEnd w:id="1402"/>
        </w:del>
      </w:moveFrom>
    </w:p>
    <w:moveFromRangeEnd w:id="1399"/>
    <w:p w14:paraId="1C660A61" w14:textId="589E1504" w:rsidR="00DF2CF4" w:rsidRPr="002E1DE0" w:rsidDel="00EC3E36" w:rsidRDefault="00DF2CF4" w:rsidP="004E2279">
      <w:pPr>
        <w:pStyle w:val="Level3Heading"/>
        <w:rPr>
          <w:del w:id="1403" w:author="Nikki Papenfus" w:date="2025-09-29T17:12:00Z" w16du:dateUtc="2025-09-29T15:12:00Z"/>
        </w:rPr>
      </w:pPr>
      <w:del w:id="1404" w:author="Nikki Papenfus" w:date="2025-09-29T17:12:00Z" w16du:dateUtc="2025-09-29T15:12:00Z">
        <w:r w:rsidRPr="002E1DE0" w:rsidDel="00EC3E36">
          <w:rPr>
            <w:b w:val="0"/>
          </w:rPr>
          <w:delText>Technology Stack</w:delText>
        </w:r>
        <w:bookmarkStart w:id="1405" w:name="_Toc210127696"/>
        <w:bookmarkEnd w:id="1405"/>
      </w:del>
    </w:p>
    <w:p w14:paraId="4CA43B38" w14:textId="6915C475" w:rsidR="003C5B6D" w:rsidRPr="002E1DE0" w:rsidDel="00A06E7A" w:rsidRDefault="003C5B6D" w:rsidP="0087681C">
      <w:pPr>
        <w:rPr>
          <w:del w:id="1406" w:author="Nikki Papenfus" w:date="2025-09-29T17:16:00Z" w16du:dateUtc="2025-09-29T15:16:00Z"/>
          <w:moveFrom w:id="1407" w:author="Nikki Papenfus" w:date="2025-09-29T17:07:00Z" w16du:dateUtc="2025-09-29T15:07:00Z"/>
        </w:rPr>
      </w:pPr>
      <w:moveFromRangeStart w:id="1408" w:author="Nikki Papenfus" w:date="2025-09-29T17:07:00Z" w:name="move210058066"/>
      <w:moveFrom w:id="1409" w:author="Nikki Papenfus" w:date="2025-09-29T17:07:00Z" w16du:dateUtc="2025-09-29T15:07:00Z">
        <w:del w:id="1410" w:author="Nikki Papenfus" w:date="2025-09-29T17:16:00Z" w16du:dateUtc="2025-09-29T15:16:00Z">
          <w:r w:rsidRPr="002E1DE0" w:rsidDel="00A06E7A">
            <w:delText>The proposed solution would</w:delText>
          </w:r>
          <w:r w:rsidR="006E0972" w:rsidRPr="002E1DE0" w:rsidDel="00A06E7A">
            <w:delText xml:space="preserve"> leverage Grainger’s existing technology stack</w:delText>
          </w:r>
          <w:r w:rsidR="00511003" w:rsidRPr="002E1DE0" w:rsidDel="00A06E7A">
            <w:delText xml:space="preserve">. </w:delText>
          </w:r>
          <w:r w:rsidR="00E57118" w:rsidRPr="002E1DE0" w:rsidDel="00A06E7A">
            <w:delText>C</w:delText>
          </w:r>
          <w:r w:rsidR="00511003" w:rsidRPr="002E1DE0" w:rsidDel="00A06E7A">
            <w:delText xml:space="preserve">ases would be managed in Salesforce, pet licenses would be integrated to Qube via GREP and advanced reporting would be provided via </w:delText>
          </w:r>
          <w:r w:rsidR="00EC361B" w:rsidRPr="002E1DE0" w:rsidDel="00A06E7A">
            <w:delText>Power BI</w:delText>
          </w:r>
          <w:r w:rsidR="00511003" w:rsidRPr="002E1DE0" w:rsidDel="00A06E7A">
            <w:delText xml:space="preserve"> </w:delText>
          </w:r>
          <w:r w:rsidR="00776B62" w:rsidRPr="002E1DE0" w:rsidDel="00A06E7A">
            <w:delText>driven by data (from Salesforce and other applications)</w:delText>
          </w:r>
          <w:r w:rsidR="00D11FAC" w:rsidRPr="002E1DE0" w:rsidDel="00A06E7A">
            <w:delText xml:space="preserve"> in the Grainger data warehouse.</w:delText>
          </w:r>
          <w:bookmarkStart w:id="1411" w:name="_Toc210127697"/>
          <w:bookmarkEnd w:id="1411"/>
        </w:del>
      </w:moveFrom>
    </w:p>
    <w:moveFromRangeEnd w:id="1408"/>
    <w:p w14:paraId="3B8B4F12" w14:textId="2E133225" w:rsidR="004E2279" w:rsidRPr="002E1DE0" w:rsidDel="00A06E7A" w:rsidRDefault="004E2279" w:rsidP="00C73FB0">
      <w:pPr>
        <w:pStyle w:val="Level3Heading"/>
        <w:rPr>
          <w:del w:id="1412" w:author="Nikki Papenfus" w:date="2025-09-29T17:16:00Z" w16du:dateUtc="2025-09-29T15:16:00Z"/>
        </w:rPr>
      </w:pPr>
      <w:del w:id="1413" w:author="Nikki Papenfus" w:date="2025-09-29T17:16:00Z" w16du:dateUtc="2025-09-29T15:16:00Z">
        <w:r w:rsidRPr="002E1DE0" w:rsidDel="00A06E7A">
          <w:rPr>
            <w:b w:val="0"/>
          </w:rPr>
          <w:delText>Salesforce Licensing</w:delText>
        </w:r>
        <w:bookmarkStart w:id="1414" w:name="_Toc210127698"/>
        <w:bookmarkEnd w:id="1414"/>
      </w:del>
    </w:p>
    <w:p w14:paraId="48FE00C1" w14:textId="1CF78829" w:rsidR="004E2279" w:rsidRPr="002E1DE0" w:rsidDel="00A62BBB" w:rsidRDefault="004E2279" w:rsidP="004E2279">
      <w:pPr>
        <w:pStyle w:val="CommentText"/>
        <w:rPr>
          <w:del w:id="1415" w:author="Nikki Papenfus" w:date="2025-09-29T17:03:00Z" w16du:dateUtc="2025-09-29T15:03:00Z"/>
          <w:lang w:eastAsia="en-ZA"/>
        </w:rPr>
      </w:pPr>
      <w:del w:id="1416" w:author="Nikki Papenfus" w:date="2025-09-29T17:03:00Z" w16du:dateUtc="2025-09-29T15:03:00Z">
        <w:r w:rsidRPr="002E1DE0" w:rsidDel="00A62BBB">
          <w:rPr>
            <w:lang w:eastAsia="en-ZA"/>
          </w:rPr>
          <w:delText>It is not expected that the solution will require any additional costs for data and file storage</w:delText>
        </w:r>
        <w:r w:rsidR="009865AA" w:rsidRPr="002E1DE0" w:rsidDel="00A62BBB">
          <w:rPr>
            <w:lang w:eastAsia="en-ZA"/>
          </w:rPr>
          <w:delText xml:space="preserve"> within the next 3 years of operation</w:delText>
        </w:r>
        <w:r w:rsidRPr="002E1DE0" w:rsidDel="00A62BBB">
          <w:rPr>
            <w:lang w:eastAsia="en-ZA"/>
          </w:rPr>
          <w:delText>. This is based on current understanding and scoped features and is subject to change if additional requirements (e.g. file storage) are introduced.</w:delText>
        </w:r>
        <w:bookmarkStart w:id="1417" w:name="_Toc210127700"/>
        <w:bookmarkEnd w:id="1417"/>
      </w:del>
    </w:p>
    <w:p w14:paraId="7026B3D1" w14:textId="58B5C6EB" w:rsidR="00C73FB0" w:rsidRPr="002E1DE0" w:rsidDel="00EC3E36" w:rsidRDefault="00C73FB0" w:rsidP="00C73FB0">
      <w:pPr>
        <w:pStyle w:val="Level3Heading"/>
        <w:rPr>
          <w:del w:id="1418" w:author="Nikki Papenfus" w:date="2025-09-29T17:12:00Z" w16du:dateUtc="2025-09-29T15:12:00Z"/>
        </w:rPr>
      </w:pPr>
      <w:bookmarkStart w:id="1419" w:name="_Toc136594827"/>
      <w:del w:id="1420" w:author="Nikki Papenfus" w:date="2025-09-29T17:12:00Z" w16du:dateUtc="2025-09-29T15:12:00Z">
        <w:r w:rsidRPr="002E1DE0" w:rsidDel="00EC3E36">
          <w:rPr>
            <w:b w:val="0"/>
          </w:rPr>
          <w:delText>Third-Party Applications</w:delText>
        </w:r>
        <w:bookmarkStart w:id="1421" w:name="_Toc210127701"/>
        <w:bookmarkEnd w:id="1421"/>
      </w:del>
    </w:p>
    <w:p w14:paraId="56702E97" w14:textId="42786C54" w:rsidR="00072A60" w:rsidRPr="0087681C" w:rsidDel="00BB5DC5" w:rsidRDefault="00072A60" w:rsidP="0030456F">
      <w:pPr>
        <w:pStyle w:val="Level3Heading"/>
        <w:rPr>
          <w:del w:id="1422" w:author="Nikki Papenfus" w:date="2025-09-29T12:12:00Z" w16du:dateUtc="2025-09-29T10:12:00Z"/>
        </w:rPr>
      </w:pPr>
      <w:del w:id="1423" w:author="Nikki Papenfus" w:date="2025-09-29T12:12:00Z" w16du:dateUtc="2025-09-29T10:12:00Z">
        <w:r w:rsidRPr="0087681C" w:rsidDel="00BB5DC5">
          <w:delText>Salesforce Strategy</w:delText>
        </w:r>
        <w:bookmarkStart w:id="1424" w:name="_Toc210127708"/>
        <w:bookmarkEnd w:id="1419"/>
        <w:bookmarkEnd w:id="1424"/>
      </w:del>
    </w:p>
    <w:p w14:paraId="28B83C29" w14:textId="48F43A93" w:rsidR="00072A60" w:rsidRPr="0087681C" w:rsidDel="00A8675F" w:rsidRDefault="00072A60" w:rsidP="0030456F">
      <w:pPr>
        <w:pStyle w:val="Level4Heading"/>
        <w:rPr>
          <w:del w:id="1425" w:author="Nikki Papenfus" w:date="2025-09-29T12:09:00Z" w16du:dateUtc="2025-09-29T10:09:00Z"/>
        </w:rPr>
      </w:pPr>
      <w:bookmarkStart w:id="1426" w:name="_Toc136594830"/>
      <w:del w:id="1427" w:author="Nikki Papenfus" w:date="2025-09-29T12:09:00Z" w16du:dateUtc="2025-09-29T10:09:00Z">
        <w:r w:rsidRPr="0087681C" w:rsidDel="00A8675F">
          <w:delText>Document/File Management</w:delText>
        </w:r>
        <w:bookmarkStart w:id="1428" w:name="_Toc210127709"/>
        <w:bookmarkEnd w:id="1426"/>
        <w:bookmarkEnd w:id="1428"/>
      </w:del>
    </w:p>
    <w:p w14:paraId="5CA704E7" w14:textId="0492AF36" w:rsidR="00CF12DE" w:rsidRPr="0087681C" w:rsidDel="00A8675F" w:rsidRDefault="00072A60" w:rsidP="0087681C">
      <w:pPr>
        <w:rPr>
          <w:del w:id="1429" w:author="Nikki Papenfus" w:date="2025-09-29T12:09:00Z" w16du:dateUtc="2025-09-29T10:09:00Z"/>
        </w:rPr>
      </w:pPr>
      <w:del w:id="1430" w:author="Nikki Papenfus" w:date="2025-09-29T12:09:00Z" w16du:dateUtc="2025-09-29T10:09:00Z">
        <w:r w:rsidRPr="0087681C" w:rsidDel="00A8675F">
          <w:delText xml:space="preserve">The proposed solution </w:delText>
        </w:r>
        <w:r w:rsidR="00C642CF" w:rsidRPr="0087681C" w:rsidDel="00A8675F">
          <w:delText>will</w:delText>
        </w:r>
        <w:r w:rsidR="00014B83" w:rsidRPr="0087681C" w:rsidDel="00A8675F">
          <w:delText xml:space="preserve"> introduce</w:delText>
        </w:r>
        <w:r w:rsidR="00C35A16" w:rsidRPr="0087681C" w:rsidDel="00A8675F">
          <w:delText xml:space="preserve"> additional</w:delText>
        </w:r>
        <w:r w:rsidR="00C642CF" w:rsidRPr="0087681C" w:rsidDel="00A8675F">
          <w:delText xml:space="preserve"> </w:delText>
        </w:r>
        <w:r w:rsidRPr="0087681C" w:rsidDel="00A8675F">
          <w:delText>file storage requirements</w:delText>
        </w:r>
        <w:r w:rsidR="00C35A16" w:rsidRPr="0087681C" w:rsidDel="00A8675F">
          <w:delText xml:space="preserve"> depending on </w:delText>
        </w:r>
        <w:r w:rsidR="000C2F20" w:rsidDel="00A8675F">
          <w:delText xml:space="preserve">the natures of </w:delText>
        </w:r>
        <w:r w:rsidR="00C35A16" w:rsidRPr="0087681C" w:rsidDel="00A8675F">
          <w:delText xml:space="preserve">files </w:delText>
        </w:r>
        <w:r w:rsidR="000C2F20" w:rsidDel="00A8675F">
          <w:delText xml:space="preserve">that </w:delText>
        </w:r>
        <w:r w:rsidR="00C35A16" w:rsidRPr="0087681C" w:rsidDel="00A8675F">
          <w:delText xml:space="preserve">are </w:delText>
        </w:r>
        <w:r w:rsidR="00014B83" w:rsidRPr="0087681C" w:rsidDel="00A8675F">
          <w:delText>expected</w:delText>
        </w:r>
        <w:r w:rsidR="00C35A16" w:rsidRPr="0087681C" w:rsidDel="00A8675F">
          <w:delText xml:space="preserve"> to </w:delText>
        </w:r>
        <w:r w:rsidR="00CF0445" w:rsidRPr="0087681C" w:rsidDel="00A8675F">
          <w:delText>be submitted with the case records (photographs, videos</w:delText>
        </w:r>
        <w:r w:rsidR="000D5384" w:rsidDel="00A8675F">
          <w:delText>,</w:delText>
        </w:r>
        <w:r w:rsidR="00285600" w:rsidRPr="0087681C" w:rsidDel="00A8675F">
          <w:delText xml:space="preserve"> etc.)</w:delText>
        </w:r>
        <w:r w:rsidRPr="0087681C" w:rsidDel="00A8675F">
          <w:delText xml:space="preserve">. </w:delText>
        </w:r>
        <w:r w:rsidR="004C1475" w:rsidDel="00A8675F">
          <w:delText xml:space="preserve">Standard Salesforce Files </w:delText>
        </w:r>
        <w:r w:rsidR="00B06D21" w:rsidDel="00A8675F">
          <w:delText>functionality will allow for users to upload files and relate them to one or more Cas</w:delText>
        </w:r>
        <w:r w:rsidR="00E273CC" w:rsidDel="00A8675F">
          <w:delText>e records, including common document types</w:delText>
        </w:r>
        <w:r w:rsidRPr="00467F3C" w:rsidDel="00A8675F">
          <w:delText xml:space="preserve"> </w:delText>
        </w:r>
        <w:r w:rsidR="00E273CC" w:rsidRPr="0087681C" w:rsidDel="00A8675F">
          <w:delText>(pdf, doc, docx, word</w:delText>
        </w:r>
        <w:r w:rsidR="0045366E" w:rsidDel="00A8675F">
          <w:delText>,</w:delText>
        </w:r>
        <w:r w:rsidR="00E273CC" w:rsidRPr="0087681C" w:rsidDel="00A8675F">
          <w:delText xml:space="preserve"> etc</w:delText>
        </w:r>
        <w:r w:rsidR="0045366E" w:rsidDel="00A8675F">
          <w:delText>.</w:delText>
        </w:r>
        <w:r w:rsidR="00E273CC" w:rsidRPr="0087681C" w:rsidDel="00A8675F">
          <w:delText>), video and audio files</w:delText>
        </w:r>
        <w:r w:rsidR="00547A14" w:rsidRPr="0087681C" w:rsidDel="00A8675F">
          <w:delText xml:space="preserve"> (mp4, avi, mp3</w:delText>
        </w:r>
        <w:r w:rsidR="002B327E" w:rsidDel="00A8675F">
          <w:delText>,</w:delText>
        </w:r>
        <w:r w:rsidR="00547A14" w:rsidRPr="0087681C" w:rsidDel="00A8675F">
          <w:delText xml:space="preserve"> etc</w:delText>
        </w:r>
        <w:r w:rsidR="002B327E" w:rsidDel="00A8675F">
          <w:delText>.</w:delText>
        </w:r>
        <w:r w:rsidR="00547A14" w:rsidRPr="0087681C" w:rsidDel="00A8675F">
          <w:delText>) and images (jpg, png, bmp, gif</w:delText>
        </w:r>
        <w:r w:rsidR="002B327E" w:rsidDel="00A8675F">
          <w:delText>,</w:delText>
        </w:r>
        <w:r w:rsidR="00547A14" w:rsidRPr="0087681C" w:rsidDel="00A8675F">
          <w:delText xml:space="preserve"> etc</w:delText>
        </w:r>
        <w:r w:rsidR="002B327E" w:rsidDel="00A8675F">
          <w:delText>.</w:delText>
        </w:r>
        <w:r w:rsidR="00547A14" w:rsidRPr="0087681C" w:rsidDel="00A8675F">
          <w:delText>)</w:delText>
        </w:r>
        <w:r w:rsidR="00CD1F14" w:rsidRPr="0087681C" w:rsidDel="00A8675F">
          <w:delText xml:space="preserve">. </w:delText>
        </w:r>
        <w:r w:rsidR="00615C76" w:rsidRPr="0087681C" w:rsidDel="00A8675F">
          <w:delText>Files up to 2GB can be uploaded and stored in this way.</w:delText>
        </w:r>
        <w:bookmarkStart w:id="1431" w:name="_Toc210127710"/>
        <w:bookmarkEnd w:id="1431"/>
      </w:del>
    </w:p>
    <w:p w14:paraId="49D45BD9" w14:textId="59DE69E3" w:rsidR="00324124" w:rsidRPr="00467F3C" w:rsidDel="00A8675F" w:rsidRDefault="005B1B6D" w:rsidP="0087681C">
      <w:pPr>
        <w:rPr>
          <w:del w:id="1432" w:author="Nikki Papenfus" w:date="2025-09-29T12:09:00Z" w16du:dateUtc="2025-09-29T10:09:00Z"/>
          <w:highlight w:val="green"/>
        </w:rPr>
      </w:pPr>
      <w:del w:id="1433" w:author="Nikki Papenfus" w:date="2025-09-29T12:09:00Z" w16du:dateUtc="2025-09-29T10:09:00Z">
        <w:r w:rsidDel="00A8675F">
          <w:delText>Note that t</w:delText>
        </w:r>
        <w:r w:rsidR="00614D11" w:rsidRPr="00CF12DE" w:rsidDel="00A8675F">
          <w:delText xml:space="preserve">he </w:delText>
        </w:r>
        <w:r w:rsidR="00CF12DE" w:rsidDel="00A8675F">
          <w:delText xml:space="preserve">standard </w:delText>
        </w:r>
        <w:r w:rsidR="00614D11" w:rsidRPr="00CF12DE" w:rsidDel="00A8675F">
          <w:delText xml:space="preserve">Salesforce Files </w:delText>
        </w:r>
        <w:r w:rsidR="00CF12DE" w:rsidDel="00A8675F">
          <w:delText xml:space="preserve">functionality </w:delText>
        </w:r>
        <w:r w:rsidR="00614D11" w:rsidRPr="00CF12DE" w:rsidDel="00A8675F">
          <w:delText xml:space="preserve">proposed for file management does not allow for users to specify a “File Type” (e.g. </w:delText>
        </w:r>
        <w:r w:rsidDel="00A8675F">
          <w:delText>“</w:delText>
        </w:r>
        <w:r w:rsidR="00614D11" w:rsidRPr="00CF12DE" w:rsidDel="00A8675F">
          <w:delText>evidence</w:delText>
        </w:r>
        <w:r w:rsidDel="00A8675F">
          <w:delText>”</w:delText>
        </w:r>
        <w:r w:rsidR="00614D11" w:rsidRPr="00CF12DE" w:rsidDel="00A8675F">
          <w:delText xml:space="preserve">).  </w:delText>
        </w:r>
        <w:r w:rsidR="00102232" w:rsidRPr="0087681C" w:rsidDel="00A8675F">
          <w:delText>A custom upload screen can be built if required to categorise files at the point they are uploaded.</w:delText>
        </w:r>
        <w:bookmarkStart w:id="1434" w:name="_Toc210127711"/>
        <w:bookmarkEnd w:id="1434"/>
      </w:del>
    </w:p>
    <w:p w14:paraId="01497BE8" w14:textId="146E098E" w:rsidR="00072A60" w:rsidRPr="0087681C" w:rsidDel="00A8675F" w:rsidRDefault="00072A60" w:rsidP="0030456F">
      <w:pPr>
        <w:pStyle w:val="Level4Heading"/>
        <w:rPr>
          <w:del w:id="1435" w:author="Nikki Papenfus" w:date="2025-09-29T12:09:00Z" w16du:dateUtc="2025-09-29T10:09:00Z"/>
        </w:rPr>
      </w:pPr>
      <w:bookmarkStart w:id="1436" w:name="_Toc136594831"/>
      <w:del w:id="1437" w:author="Nikki Papenfus" w:date="2025-09-29T12:09:00Z" w16du:dateUtc="2025-09-29T10:09:00Z">
        <w:r w:rsidRPr="0087681C" w:rsidDel="00A8675F">
          <w:delText>Archival Strategy</w:delText>
        </w:r>
        <w:bookmarkStart w:id="1438" w:name="_Toc210127712"/>
        <w:bookmarkEnd w:id="1436"/>
        <w:bookmarkEnd w:id="1438"/>
      </w:del>
    </w:p>
    <w:p w14:paraId="5BA131A0" w14:textId="3C990284" w:rsidR="00F56C97" w:rsidDel="00A8675F" w:rsidRDefault="00072A60" w:rsidP="0030456F">
      <w:pPr>
        <w:rPr>
          <w:del w:id="1439" w:author="Nikki Papenfus" w:date="2025-09-29T12:09:00Z" w16du:dateUtc="2025-09-29T10:09:00Z"/>
        </w:rPr>
      </w:pPr>
      <w:del w:id="1440" w:author="Nikki Papenfus" w:date="2025-09-29T12:09:00Z" w16du:dateUtc="2025-09-29T10:09:00Z">
        <w:r w:rsidRPr="0087681C" w:rsidDel="00A8675F">
          <w:delText>Salesforce data storage capacity is limited and is determined by a base allocation at org-level plus a per-user allocation.  Any overage will require the purchase of additional storage from Salesforce.  Additionally, a high number of records of any one object can result in large data volume (LDV) performance limitations (report timeouts, slow page loads</w:delText>
        </w:r>
        <w:r w:rsidR="00E15462" w:rsidDel="00A8675F">
          <w:delText>,</w:delText>
        </w:r>
        <w:r w:rsidRPr="0087681C" w:rsidDel="00A8675F">
          <w:delText xml:space="preserve"> etc.). Thus it is desirable to operate within the allocated capacity if possible and implement an archival strategy to move data off-platform at a point in time where users no longer need to interact with them.</w:delText>
        </w:r>
        <w:bookmarkStart w:id="1441" w:name="_Toc210127713"/>
        <w:bookmarkEnd w:id="1441"/>
      </w:del>
    </w:p>
    <w:p w14:paraId="19A6170C" w14:textId="53523167" w:rsidR="00C960EE" w:rsidDel="00A8675F" w:rsidRDefault="00C960EE" w:rsidP="00C960EE">
      <w:pPr>
        <w:rPr>
          <w:del w:id="1442" w:author="Nikki Papenfus" w:date="2025-09-29T12:09:00Z" w16du:dateUtc="2025-09-29T10:09:00Z"/>
        </w:rPr>
      </w:pPr>
      <w:del w:id="1443" w:author="Nikki Papenfus" w:date="2025-09-29T12:09:00Z" w16du:dateUtc="2025-09-29T10:09:00Z">
        <w:r w:rsidDel="00A8675F">
          <w:delText>In order to calculate data and file volumes, the following assumptions have been used:</w:delText>
        </w:r>
        <w:bookmarkStart w:id="1444" w:name="_Toc210127714"/>
        <w:bookmarkEnd w:id="1444"/>
      </w:del>
    </w:p>
    <w:p w14:paraId="13CEE4CE" w14:textId="53FF0493" w:rsidR="00C960EE" w:rsidDel="00A8675F" w:rsidRDefault="00C960EE" w:rsidP="001B4231">
      <w:pPr>
        <w:pStyle w:val="OBBulletList"/>
        <w:rPr>
          <w:del w:id="1445" w:author="Nikki Papenfus" w:date="2025-09-29T12:09:00Z" w16du:dateUtc="2025-09-29T10:09:00Z"/>
        </w:rPr>
      </w:pPr>
      <w:del w:id="1446" w:author="Nikki Papenfus" w:date="2025-09-29T12:09:00Z" w16du:dateUtc="2025-09-29T10:09:00Z">
        <w:r w:rsidDel="00A8675F">
          <w:delText>Number of units: 13 000 in year 1, scaling to ±30 000 in year 5</w:delText>
        </w:r>
        <w:bookmarkStart w:id="1447" w:name="_Toc210127715"/>
        <w:bookmarkEnd w:id="1447"/>
      </w:del>
    </w:p>
    <w:p w14:paraId="77AE57F6" w14:textId="58AF44B2" w:rsidR="00C960EE" w:rsidDel="00A8675F" w:rsidRDefault="00C960EE" w:rsidP="001B4231">
      <w:pPr>
        <w:pStyle w:val="OBBulletList"/>
        <w:rPr>
          <w:del w:id="1448" w:author="Nikki Papenfus" w:date="2025-09-29T12:09:00Z" w16du:dateUtc="2025-09-29T10:09:00Z"/>
        </w:rPr>
      </w:pPr>
      <w:del w:id="1449" w:author="Nikki Papenfus" w:date="2025-09-29T12:09:00Z" w16du:dateUtc="2025-09-29T10:09:00Z">
        <w:r w:rsidDel="00A8675F">
          <w:delText>Number of cases per year: 1 case per unit</w:delText>
        </w:r>
        <w:bookmarkStart w:id="1450" w:name="_Toc210127716"/>
        <w:bookmarkEnd w:id="1450"/>
      </w:del>
    </w:p>
    <w:p w14:paraId="347B1250" w14:textId="28C40CEA" w:rsidR="004F1944" w:rsidDel="00A8675F" w:rsidRDefault="004F1944" w:rsidP="001B4231">
      <w:pPr>
        <w:pStyle w:val="OBBulletList"/>
        <w:rPr>
          <w:del w:id="1451" w:author="Nikki Papenfus" w:date="2025-09-29T12:09:00Z" w16du:dateUtc="2025-09-29T10:09:00Z"/>
        </w:rPr>
      </w:pPr>
      <w:del w:id="1452" w:author="Nikki Papenfus" w:date="2025-09-29T12:09:00Z" w16du:dateUtc="2025-09-29T10:09:00Z">
        <w:r w:rsidDel="00A8675F">
          <w:delText xml:space="preserve">Number of pet requests per </w:delText>
        </w:r>
        <w:r w:rsidR="003B395F" w:rsidDel="00A8675F">
          <w:delText>year: 1 pet request for every 3 units</w:delText>
        </w:r>
        <w:bookmarkStart w:id="1453" w:name="_Toc210127717"/>
        <w:bookmarkEnd w:id="1453"/>
      </w:del>
    </w:p>
    <w:p w14:paraId="794C0516" w14:textId="45831FF4" w:rsidR="004F1944" w:rsidDel="00A8675F" w:rsidRDefault="00C960EE" w:rsidP="001B4231">
      <w:pPr>
        <w:pStyle w:val="OBBulletList"/>
        <w:rPr>
          <w:del w:id="1454" w:author="Nikki Papenfus" w:date="2025-09-29T12:09:00Z" w16du:dateUtc="2025-09-29T10:09:00Z"/>
        </w:rPr>
      </w:pPr>
      <w:del w:id="1455" w:author="Nikki Papenfus" w:date="2025-09-29T12:09:00Z" w16du:dateUtc="2025-09-29T10:09:00Z">
        <w:r w:rsidDel="00A8675F">
          <w:delText>Number of files per year: 1 file per case</w:delText>
        </w:r>
        <w:r w:rsidR="003B395F" w:rsidDel="00A8675F">
          <w:delText xml:space="preserve"> @ 2MB / file average size</w:delText>
        </w:r>
        <w:bookmarkStart w:id="1456" w:name="_Toc210127718"/>
        <w:bookmarkEnd w:id="1456"/>
      </w:del>
    </w:p>
    <w:p w14:paraId="10B49D43" w14:textId="3512212F" w:rsidR="00D47A03" w:rsidDel="00A8675F" w:rsidRDefault="001B4231" w:rsidP="001B4231">
      <w:pPr>
        <w:pStyle w:val="Caption"/>
        <w:rPr>
          <w:del w:id="1457" w:author="Nikki Papenfus" w:date="2025-09-29T12:09:00Z" w16du:dateUtc="2025-09-29T10:09:00Z"/>
        </w:rPr>
      </w:pPr>
      <w:del w:id="1458" w:author="Nikki Papenfus" w:date="2025-09-29T12:09:00Z" w16du:dateUtc="2025-09-29T10:09:00Z">
        <w:r w:rsidDel="00A8675F">
          <w:delText xml:space="preserve">Table </w:delText>
        </w:r>
        <w:r w:rsidDel="00A8675F">
          <w:rPr>
            <w:i w:val="0"/>
          </w:rPr>
          <w:fldChar w:fldCharType="begin"/>
        </w:r>
        <w:r w:rsidDel="00A8675F">
          <w:delInstrText xml:space="preserve"> SEQ Table \* ARABIC </w:delInstrText>
        </w:r>
        <w:r w:rsidDel="00A8675F">
          <w:rPr>
            <w:i w:val="0"/>
          </w:rPr>
          <w:fldChar w:fldCharType="separate"/>
        </w:r>
        <w:r w:rsidDel="00A8675F">
          <w:rPr>
            <w:noProof/>
          </w:rPr>
          <w:delText>1</w:delText>
        </w:r>
        <w:r w:rsidDel="00A8675F">
          <w:rPr>
            <w:i w:val="0"/>
          </w:rPr>
          <w:fldChar w:fldCharType="end"/>
        </w:r>
        <w:r w:rsidDel="00A8675F">
          <w:delText>: Estimated Data Volumes</w:delText>
        </w:r>
        <w:bookmarkStart w:id="1459" w:name="_Toc210127719"/>
        <w:bookmarkEnd w:id="1459"/>
      </w:del>
    </w:p>
    <w:tbl>
      <w:tblPr>
        <w:tblStyle w:val="OBTable"/>
        <w:tblW w:w="9067" w:type="dxa"/>
        <w:tblLook w:val="04A0" w:firstRow="1" w:lastRow="0" w:firstColumn="1" w:lastColumn="0" w:noHBand="0" w:noVBand="1"/>
      </w:tblPr>
      <w:tblGrid>
        <w:gridCol w:w="1696"/>
        <w:gridCol w:w="821"/>
        <w:gridCol w:w="820"/>
        <w:gridCol w:w="820"/>
        <w:gridCol w:w="800"/>
        <w:gridCol w:w="850"/>
        <w:gridCol w:w="1559"/>
        <w:gridCol w:w="1701"/>
      </w:tblGrid>
      <w:tr w:rsidR="00820F50" w:rsidRPr="00467F3C" w:rsidDel="00A8675F" w14:paraId="312F8639" w14:textId="4DC77B34" w:rsidTr="009C09F9">
        <w:trPr>
          <w:cnfStyle w:val="100000000000" w:firstRow="1" w:lastRow="0" w:firstColumn="0" w:lastColumn="0" w:oddVBand="0" w:evenVBand="0" w:oddHBand="0" w:evenHBand="0" w:firstRowFirstColumn="0" w:firstRowLastColumn="0" w:lastRowFirstColumn="0" w:lastRowLastColumn="0"/>
          <w:del w:id="1460" w:author="Nikki Papenfus" w:date="2025-09-29T12:09:00Z"/>
        </w:trPr>
        <w:tc>
          <w:tcPr>
            <w:tcW w:w="1696" w:type="dxa"/>
            <w:vAlign w:val="top"/>
            <w:hideMark/>
          </w:tcPr>
          <w:p w14:paraId="3D56AD60" w14:textId="1161E51D" w:rsidR="00820F50" w:rsidRPr="00467F3C" w:rsidDel="00A8675F" w:rsidRDefault="00620E61">
            <w:pPr>
              <w:spacing w:after="60" w:line="240" w:lineRule="auto"/>
              <w:rPr>
                <w:del w:id="1461" w:author="Nikki Papenfus" w:date="2025-09-29T12:09:00Z" w16du:dateUtc="2025-09-29T10:09:00Z"/>
                <w:b/>
                <w:bCs/>
                <w:color w:val="FFFFFF"/>
              </w:rPr>
            </w:pPr>
            <w:del w:id="1462" w:author="Nikki Papenfus" w:date="2025-09-29T12:09:00Z" w16du:dateUtc="2025-09-29T10:09:00Z">
              <w:r w:rsidDel="00A8675F">
                <w:rPr>
                  <w:b/>
                  <w:bCs/>
                  <w:color w:val="FFFFFF"/>
                </w:rPr>
                <w:delText xml:space="preserve">Data Point </w:delText>
              </w:r>
              <w:bookmarkStart w:id="1463" w:name="_Toc210127720"/>
              <w:bookmarkEnd w:id="1463"/>
            </w:del>
          </w:p>
        </w:tc>
        <w:tc>
          <w:tcPr>
            <w:tcW w:w="821" w:type="dxa"/>
            <w:vAlign w:val="top"/>
          </w:tcPr>
          <w:p w14:paraId="6DE6D6A1" w14:textId="41D44CA8" w:rsidR="00820F50" w:rsidRPr="00467F3C" w:rsidDel="00A8675F" w:rsidRDefault="00167500" w:rsidP="009C09F9">
            <w:pPr>
              <w:spacing w:after="60" w:line="240" w:lineRule="auto"/>
              <w:jc w:val="center"/>
              <w:rPr>
                <w:del w:id="1464" w:author="Nikki Papenfus" w:date="2025-09-29T12:09:00Z" w16du:dateUtc="2025-09-29T10:09:00Z"/>
                <w:b/>
                <w:bCs/>
              </w:rPr>
            </w:pPr>
            <w:del w:id="1465" w:author="Nikki Papenfus" w:date="2025-09-29T12:09:00Z" w16du:dateUtc="2025-09-29T10:09:00Z">
              <w:r w:rsidRPr="002E05DB" w:rsidDel="00A8675F">
                <w:rPr>
                  <w:b/>
                </w:rPr>
                <w:delText>Y1</w:delText>
              </w:r>
              <w:bookmarkStart w:id="1466" w:name="_Toc210127721"/>
              <w:bookmarkEnd w:id="1466"/>
            </w:del>
          </w:p>
        </w:tc>
        <w:tc>
          <w:tcPr>
            <w:tcW w:w="820" w:type="dxa"/>
            <w:vAlign w:val="top"/>
          </w:tcPr>
          <w:p w14:paraId="3124AFA5" w14:textId="39C2B84F" w:rsidR="00820F50" w:rsidRPr="00467F3C" w:rsidDel="00A8675F" w:rsidRDefault="00167500" w:rsidP="009C09F9">
            <w:pPr>
              <w:spacing w:after="60" w:line="240" w:lineRule="auto"/>
              <w:jc w:val="center"/>
              <w:rPr>
                <w:del w:id="1467" w:author="Nikki Papenfus" w:date="2025-09-29T12:09:00Z" w16du:dateUtc="2025-09-29T10:09:00Z"/>
                <w:b/>
                <w:bCs/>
              </w:rPr>
            </w:pPr>
            <w:del w:id="1468" w:author="Nikki Papenfus" w:date="2025-09-29T12:09:00Z" w16du:dateUtc="2025-09-29T10:09:00Z">
              <w:r w:rsidRPr="002E05DB" w:rsidDel="00A8675F">
                <w:rPr>
                  <w:b/>
                </w:rPr>
                <w:delText>Y2</w:delText>
              </w:r>
              <w:bookmarkStart w:id="1469" w:name="_Toc210127722"/>
              <w:bookmarkEnd w:id="1469"/>
            </w:del>
          </w:p>
        </w:tc>
        <w:tc>
          <w:tcPr>
            <w:tcW w:w="820" w:type="dxa"/>
            <w:vAlign w:val="top"/>
          </w:tcPr>
          <w:p w14:paraId="5A2E45B0" w14:textId="007B2D3E" w:rsidR="00820F50" w:rsidRPr="00467F3C" w:rsidDel="00A8675F" w:rsidRDefault="00167500" w:rsidP="009C09F9">
            <w:pPr>
              <w:spacing w:after="60" w:line="240" w:lineRule="auto"/>
              <w:jc w:val="center"/>
              <w:rPr>
                <w:del w:id="1470" w:author="Nikki Papenfus" w:date="2025-09-29T12:09:00Z" w16du:dateUtc="2025-09-29T10:09:00Z"/>
                <w:b/>
                <w:bCs/>
              </w:rPr>
            </w:pPr>
            <w:del w:id="1471" w:author="Nikki Papenfus" w:date="2025-09-29T12:09:00Z" w16du:dateUtc="2025-09-29T10:09:00Z">
              <w:r w:rsidRPr="002E05DB" w:rsidDel="00A8675F">
                <w:rPr>
                  <w:b/>
                </w:rPr>
                <w:delText>Y3</w:delText>
              </w:r>
              <w:bookmarkStart w:id="1472" w:name="_Toc210127723"/>
              <w:bookmarkEnd w:id="1472"/>
            </w:del>
          </w:p>
        </w:tc>
        <w:tc>
          <w:tcPr>
            <w:tcW w:w="800" w:type="dxa"/>
            <w:vAlign w:val="top"/>
            <w:hideMark/>
          </w:tcPr>
          <w:p w14:paraId="41460C20" w14:textId="16CD8DC9" w:rsidR="00820F50" w:rsidRPr="00467F3C" w:rsidDel="00A8675F" w:rsidRDefault="00167500" w:rsidP="009C09F9">
            <w:pPr>
              <w:spacing w:after="60" w:line="240" w:lineRule="auto"/>
              <w:jc w:val="center"/>
              <w:rPr>
                <w:del w:id="1473" w:author="Nikki Papenfus" w:date="2025-09-29T12:09:00Z" w16du:dateUtc="2025-09-29T10:09:00Z"/>
                <w:b/>
                <w:bCs/>
                <w:color w:val="FFFFFF"/>
              </w:rPr>
            </w:pPr>
            <w:del w:id="1474" w:author="Nikki Papenfus" w:date="2025-09-29T12:09:00Z" w16du:dateUtc="2025-09-29T10:09:00Z">
              <w:r w:rsidRPr="002E05DB" w:rsidDel="00A8675F">
                <w:rPr>
                  <w:b/>
                </w:rPr>
                <w:delText>Y4</w:delText>
              </w:r>
              <w:bookmarkStart w:id="1475" w:name="_Toc210127724"/>
              <w:bookmarkEnd w:id="1475"/>
            </w:del>
          </w:p>
        </w:tc>
        <w:tc>
          <w:tcPr>
            <w:tcW w:w="850" w:type="dxa"/>
            <w:vAlign w:val="top"/>
          </w:tcPr>
          <w:p w14:paraId="6E01AF62" w14:textId="2F1EF6D7" w:rsidR="00167500" w:rsidRPr="002E05DB" w:rsidDel="00A8675F" w:rsidRDefault="00167500" w:rsidP="00167500">
            <w:pPr>
              <w:spacing w:after="60" w:line="240" w:lineRule="auto"/>
              <w:jc w:val="center"/>
              <w:rPr>
                <w:del w:id="1476" w:author="Nikki Papenfus" w:date="2025-09-29T12:09:00Z" w16du:dateUtc="2025-09-29T10:09:00Z"/>
                <w:b/>
              </w:rPr>
            </w:pPr>
            <w:del w:id="1477" w:author="Nikki Papenfus" w:date="2025-09-29T12:09:00Z" w16du:dateUtc="2025-09-29T10:09:00Z">
              <w:r w:rsidRPr="002E05DB" w:rsidDel="00A8675F">
                <w:rPr>
                  <w:b/>
                </w:rPr>
                <w:delText>Y5</w:delText>
              </w:r>
              <w:bookmarkStart w:id="1478" w:name="_Toc210127725"/>
              <w:bookmarkEnd w:id="1478"/>
            </w:del>
          </w:p>
        </w:tc>
        <w:tc>
          <w:tcPr>
            <w:tcW w:w="1559" w:type="dxa"/>
            <w:vAlign w:val="top"/>
          </w:tcPr>
          <w:p w14:paraId="374BEFB5" w14:textId="10D53F26" w:rsidR="00820F50" w:rsidRPr="00467F3C" w:rsidDel="00A8675F" w:rsidRDefault="00167500">
            <w:pPr>
              <w:spacing w:after="60" w:line="240" w:lineRule="auto"/>
              <w:jc w:val="center"/>
              <w:rPr>
                <w:del w:id="1479" w:author="Nikki Papenfus" w:date="2025-09-29T12:09:00Z" w16du:dateUtc="2025-09-29T10:09:00Z"/>
                <w:b/>
                <w:bCs/>
                <w:color w:val="FFFFFF"/>
              </w:rPr>
            </w:pPr>
            <w:del w:id="1480" w:author="Nikki Papenfus" w:date="2025-09-29T12:09:00Z" w16du:dateUtc="2025-09-29T10:09:00Z">
              <w:r w:rsidRPr="002E05DB" w:rsidDel="00A8675F">
                <w:rPr>
                  <w:b/>
                </w:rPr>
                <w:delText>Cumulative Volume</w:delText>
              </w:r>
              <w:bookmarkStart w:id="1481" w:name="_Toc210127726"/>
              <w:bookmarkEnd w:id="1481"/>
            </w:del>
          </w:p>
        </w:tc>
        <w:tc>
          <w:tcPr>
            <w:tcW w:w="1701" w:type="dxa"/>
            <w:vAlign w:val="top"/>
            <w:hideMark/>
          </w:tcPr>
          <w:p w14:paraId="7737C28D" w14:textId="548D5A21" w:rsidR="00820F50" w:rsidRPr="00467F3C" w:rsidDel="00A8675F" w:rsidRDefault="00167500">
            <w:pPr>
              <w:spacing w:after="60" w:line="240" w:lineRule="auto"/>
              <w:jc w:val="center"/>
              <w:rPr>
                <w:del w:id="1482" w:author="Nikki Papenfus" w:date="2025-09-29T12:09:00Z" w16du:dateUtc="2025-09-29T10:09:00Z"/>
                <w:b/>
                <w:bCs/>
                <w:color w:val="FFFFFF"/>
              </w:rPr>
            </w:pPr>
            <w:del w:id="1483" w:author="Nikki Papenfus" w:date="2025-09-29T12:09:00Z" w16du:dateUtc="2025-09-29T10:09:00Z">
              <w:r w:rsidRPr="002E05DB" w:rsidDel="00A8675F">
                <w:rPr>
                  <w:b/>
                </w:rPr>
                <w:delText>Data / File Storage (GB)</w:delText>
              </w:r>
              <w:bookmarkStart w:id="1484" w:name="_Toc210127727"/>
              <w:bookmarkEnd w:id="1484"/>
            </w:del>
          </w:p>
        </w:tc>
        <w:bookmarkStart w:id="1485" w:name="_Toc210127728"/>
        <w:bookmarkEnd w:id="1485"/>
      </w:tr>
      <w:tr w:rsidR="00820F50" w:rsidRPr="00702447" w:rsidDel="00A8675F" w14:paraId="249CEE65" w14:textId="30EA8326" w:rsidTr="009C09F9">
        <w:trPr>
          <w:del w:id="1486" w:author="Nikki Papenfus" w:date="2025-09-29T12:09:00Z"/>
        </w:trPr>
        <w:tc>
          <w:tcPr>
            <w:tcW w:w="1696" w:type="dxa"/>
            <w:vAlign w:val="top"/>
          </w:tcPr>
          <w:p w14:paraId="073CFADF" w14:textId="20E76228" w:rsidR="00820F50" w:rsidRPr="00467F3C" w:rsidDel="00A8675F" w:rsidRDefault="00620E61">
            <w:pPr>
              <w:spacing w:after="60" w:line="240" w:lineRule="auto"/>
              <w:jc w:val="left"/>
              <w:rPr>
                <w:del w:id="1487" w:author="Nikki Papenfus" w:date="2025-09-29T12:09:00Z" w16du:dateUtc="2025-09-29T10:09:00Z"/>
              </w:rPr>
            </w:pPr>
            <w:del w:id="1488" w:author="Nikki Papenfus" w:date="2025-09-29T12:09:00Z" w16du:dateUtc="2025-09-29T10:09:00Z">
              <w:r w:rsidRPr="009E52D9" w:rsidDel="00A8675F">
                <w:delText># Cases / year</w:delText>
              </w:r>
              <w:bookmarkStart w:id="1489" w:name="_Toc210127729"/>
              <w:bookmarkEnd w:id="1489"/>
            </w:del>
          </w:p>
        </w:tc>
        <w:tc>
          <w:tcPr>
            <w:tcW w:w="821" w:type="dxa"/>
            <w:vAlign w:val="top"/>
          </w:tcPr>
          <w:p w14:paraId="5C0FC6E9" w14:textId="5C70ECF3" w:rsidR="00820F50" w:rsidRPr="00401BA3" w:rsidDel="00A8675F" w:rsidRDefault="00620E61" w:rsidP="00620E61">
            <w:pPr>
              <w:spacing w:after="60" w:line="240" w:lineRule="auto"/>
              <w:jc w:val="right"/>
              <w:rPr>
                <w:del w:id="1490" w:author="Nikki Papenfus" w:date="2025-09-29T12:09:00Z" w16du:dateUtc="2025-09-29T10:09:00Z"/>
              </w:rPr>
            </w:pPr>
            <w:del w:id="1491" w:author="Nikki Papenfus" w:date="2025-09-29T12:09:00Z" w16du:dateUtc="2025-09-29T10:09:00Z">
              <w:r w:rsidRPr="009E52D9" w:rsidDel="00A8675F">
                <w:delText>13</w:delText>
              </w:r>
              <w:r w:rsidDel="00A8675F">
                <w:delText xml:space="preserve"> </w:delText>
              </w:r>
              <w:r w:rsidRPr="009E52D9" w:rsidDel="00A8675F">
                <w:delText>000</w:delText>
              </w:r>
              <w:bookmarkStart w:id="1492" w:name="_Toc210127730"/>
              <w:bookmarkEnd w:id="1492"/>
            </w:del>
          </w:p>
        </w:tc>
        <w:tc>
          <w:tcPr>
            <w:tcW w:w="820" w:type="dxa"/>
            <w:vAlign w:val="top"/>
          </w:tcPr>
          <w:p w14:paraId="53C7C178" w14:textId="15223819" w:rsidR="00820F50" w:rsidRPr="00401BA3" w:rsidDel="00A8675F" w:rsidRDefault="00620E61" w:rsidP="00620E61">
            <w:pPr>
              <w:spacing w:after="60" w:line="240" w:lineRule="auto"/>
              <w:jc w:val="right"/>
              <w:rPr>
                <w:del w:id="1493" w:author="Nikki Papenfus" w:date="2025-09-29T12:09:00Z" w16du:dateUtc="2025-09-29T10:09:00Z"/>
              </w:rPr>
            </w:pPr>
            <w:del w:id="1494" w:author="Nikki Papenfus" w:date="2025-09-29T12:09:00Z" w16du:dateUtc="2025-09-29T10:09:00Z">
              <w:r w:rsidRPr="009E52D9" w:rsidDel="00A8675F">
                <w:delText>17</w:delText>
              </w:r>
              <w:r w:rsidDel="00A8675F">
                <w:delText xml:space="preserve"> </w:delText>
              </w:r>
              <w:r w:rsidRPr="009E52D9" w:rsidDel="00A8675F">
                <w:delText>333</w:delText>
              </w:r>
              <w:bookmarkStart w:id="1495" w:name="_Toc210127731"/>
              <w:bookmarkEnd w:id="1495"/>
            </w:del>
          </w:p>
        </w:tc>
        <w:tc>
          <w:tcPr>
            <w:tcW w:w="820" w:type="dxa"/>
            <w:vAlign w:val="top"/>
          </w:tcPr>
          <w:p w14:paraId="4AD37008" w14:textId="449D7F11" w:rsidR="00820F50" w:rsidRPr="00401BA3" w:rsidDel="00A8675F" w:rsidRDefault="00620E61" w:rsidP="00620E61">
            <w:pPr>
              <w:spacing w:after="60" w:line="240" w:lineRule="auto"/>
              <w:jc w:val="right"/>
              <w:rPr>
                <w:del w:id="1496" w:author="Nikki Papenfus" w:date="2025-09-29T12:09:00Z" w16du:dateUtc="2025-09-29T10:09:00Z"/>
              </w:rPr>
            </w:pPr>
            <w:del w:id="1497" w:author="Nikki Papenfus" w:date="2025-09-29T12:09:00Z" w16du:dateUtc="2025-09-29T10:09:00Z">
              <w:r w:rsidRPr="009E52D9" w:rsidDel="00A8675F">
                <w:delText>21</w:delText>
              </w:r>
              <w:r w:rsidDel="00A8675F">
                <w:delText xml:space="preserve"> </w:delText>
              </w:r>
              <w:r w:rsidRPr="009E52D9" w:rsidDel="00A8675F">
                <w:delText>667</w:delText>
              </w:r>
              <w:bookmarkStart w:id="1498" w:name="_Toc210127732"/>
              <w:bookmarkEnd w:id="1498"/>
            </w:del>
          </w:p>
        </w:tc>
        <w:tc>
          <w:tcPr>
            <w:tcW w:w="800" w:type="dxa"/>
            <w:vAlign w:val="top"/>
          </w:tcPr>
          <w:p w14:paraId="4970FF66" w14:textId="7FB07A13" w:rsidR="00820F50" w:rsidRPr="00401BA3" w:rsidDel="00A8675F" w:rsidRDefault="00620E61" w:rsidP="00620E61">
            <w:pPr>
              <w:spacing w:after="60" w:line="240" w:lineRule="auto"/>
              <w:jc w:val="right"/>
              <w:rPr>
                <w:del w:id="1499" w:author="Nikki Papenfus" w:date="2025-09-29T12:09:00Z" w16du:dateUtc="2025-09-29T10:09:00Z"/>
              </w:rPr>
            </w:pPr>
            <w:del w:id="1500" w:author="Nikki Papenfus" w:date="2025-09-29T12:09:00Z" w16du:dateUtc="2025-09-29T10:09:00Z">
              <w:r w:rsidRPr="009E52D9" w:rsidDel="00A8675F">
                <w:delText>26</w:delText>
              </w:r>
              <w:r w:rsidDel="00A8675F">
                <w:delText xml:space="preserve"> </w:delText>
              </w:r>
              <w:r w:rsidRPr="009E52D9" w:rsidDel="00A8675F">
                <w:delText>000</w:delText>
              </w:r>
              <w:bookmarkStart w:id="1501" w:name="_Toc210127733"/>
              <w:bookmarkEnd w:id="1501"/>
            </w:del>
          </w:p>
        </w:tc>
        <w:tc>
          <w:tcPr>
            <w:tcW w:w="850" w:type="dxa"/>
            <w:vAlign w:val="top"/>
          </w:tcPr>
          <w:p w14:paraId="0B02CE78" w14:textId="7BC16E28" w:rsidR="00167500" w:rsidRPr="00702447" w:rsidDel="00A8675F" w:rsidRDefault="00620E61">
            <w:pPr>
              <w:spacing w:after="60" w:line="240" w:lineRule="auto"/>
              <w:jc w:val="right"/>
              <w:rPr>
                <w:del w:id="1502" w:author="Nikki Papenfus" w:date="2025-09-29T12:09:00Z" w16du:dateUtc="2025-09-29T10:09:00Z"/>
                <w:b/>
                <w:bCs/>
              </w:rPr>
            </w:pPr>
            <w:del w:id="1503" w:author="Nikki Papenfus" w:date="2025-09-29T12:09:00Z" w16du:dateUtc="2025-09-29T10:09:00Z">
              <w:r w:rsidRPr="009E52D9" w:rsidDel="00A8675F">
                <w:delText>30</w:delText>
              </w:r>
              <w:r w:rsidDel="00A8675F">
                <w:delText xml:space="preserve"> </w:delText>
              </w:r>
              <w:r w:rsidRPr="009E52D9" w:rsidDel="00A8675F">
                <w:delText>333</w:delText>
              </w:r>
              <w:bookmarkStart w:id="1504" w:name="_Toc210127734"/>
              <w:bookmarkEnd w:id="1504"/>
            </w:del>
          </w:p>
        </w:tc>
        <w:tc>
          <w:tcPr>
            <w:tcW w:w="1559" w:type="dxa"/>
            <w:vAlign w:val="top"/>
          </w:tcPr>
          <w:p w14:paraId="0F02C359" w14:textId="4C558E3D" w:rsidR="00820F50" w:rsidRPr="00702447" w:rsidDel="00A8675F" w:rsidRDefault="00620E61">
            <w:pPr>
              <w:spacing w:after="60" w:line="240" w:lineRule="auto"/>
              <w:jc w:val="right"/>
              <w:rPr>
                <w:del w:id="1505" w:author="Nikki Papenfus" w:date="2025-09-29T12:09:00Z" w16du:dateUtc="2025-09-29T10:09:00Z"/>
                <w:b/>
                <w:bCs/>
              </w:rPr>
            </w:pPr>
            <w:del w:id="1506" w:author="Nikki Papenfus" w:date="2025-09-29T12:09:00Z" w16du:dateUtc="2025-09-29T10:09:00Z">
              <w:r w:rsidRPr="009E52D9" w:rsidDel="00A8675F">
                <w:delText>108</w:delText>
              </w:r>
              <w:r w:rsidDel="00A8675F">
                <w:delText xml:space="preserve"> </w:delText>
              </w:r>
              <w:r w:rsidRPr="009E52D9" w:rsidDel="00A8675F">
                <w:delText>333</w:delText>
              </w:r>
              <w:bookmarkStart w:id="1507" w:name="_Toc210127735"/>
              <w:bookmarkEnd w:id="1507"/>
            </w:del>
          </w:p>
        </w:tc>
        <w:tc>
          <w:tcPr>
            <w:tcW w:w="1701" w:type="dxa"/>
            <w:vAlign w:val="top"/>
          </w:tcPr>
          <w:p w14:paraId="780CF842" w14:textId="4330599C" w:rsidR="00820F50" w:rsidRPr="00702447" w:rsidDel="00A8675F" w:rsidRDefault="00620E61">
            <w:pPr>
              <w:spacing w:after="60" w:line="240" w:lineRule="auto"/>
              <w:jc w:val="right"/>
              <w:rPr>
                <w:del w:id="1508" w:author="Nikki Papenfus" w:date="2025-09-29T12:09:00Z" w16du:dateUtc="2025-09-29T10:09:00Z"/>
                <w:b/>
                <w:bCs/>
              </w:rPr>
            </w:pPr>
            <w:del w:id="1509" w:author="Nikki Papenfus" w:date="2025-09-29T12:09:00Z" w16du:dateUtc="2025-09-29T10:09:00Z">
              <w:r w:rsidRPr="009E52D9" w:rsidDel="00A8675F">
                <w:delText>0.21</w:delText>
              </w:r>
              <w:bookmarkStart w:id="1510" w:name="_Toc210127736"/>
              <w:bookmarkEnd w:id="1510"/>
            </w:del>
          </w:p>
        </w:tc>
        <w:bookmarkStart w:id="1511" w:name="_Toc210127737"/>
        <w:bookmarkEnd w:id="1511"/>
      </w:tr>
      <w:tr w:rsidR="00820F50" w:rsidRPr="00702447" w:rsidDel="00A8675F" w14:paraId="1E47F42D" w14:textId="01A88D24" w:rsidTr="009C09F9">
        <w:trPr>
          <w:del w:id="1512" w:author="Nikki Papenfus" w:date="2025-09-29T12:09:00Z"/>
        </w:trPr>
        <w:tc>
          <w:tcPr>
            <w:tcW w:w="1696" w:type="dxa"/>
            <w:vAlign w:val="top"/>
          </w:tcPr>
          <w:p w14:paraId="33725A41" w14:textId="784DB1C4" w:rsidR="00820F50" w:rsidDel="00A8675F" w:rsidRDefault="00620E61">
            <w:pPr>
              <w:spacing w:after="60" w:line="240" w:lineRule="auto"/>
              <w:jc w:val="left"/>
              <w:rPr>
                <w:del w:id="1513" w:author="Nikki Papenfus" w:date="2025-09-29T12:09:00Z" w16du:dateUtc="2025-09-29T10:09:00Z"/>
              </w:rPr>
            </w:pPr>
            <w:del w:id="1514" w:author="Nikki Papenfus" w:date="2025-09-29T12:09:00Z" w16du:dateUtc="2025-09-29T10:09:00Z">
              <w:r w:rsidRPr="009E52D9" w:rsidDel="00A8675F">
                <w:delText># Pet Requests / year</w:delText>
              </w:r>
              <w:bookmarkStart w:id="1515" w:name="_Toc210127738"/>
              <w:bookmarkEnd w:id="1515"/>
            </w:del>
          </w:p>
        </w:tc>
        <w:tc>
          <w:tcPr>
            <w:tcW w:w="821" w:type="dxa"/>
            <w:vAlign w:val="top"/>
          </w:tcPr>
          <w:p w14:paraId="2AB7173B" w14:textId="144B0C72" w:rsidR="00820F50" w:rsidRPr="00401BA3" w:rsidDel="00A8675F" w:rsidRDefault="00620E61" w:rsidP="00620E61">
            <w:pPr>
              <w:spacing w:after="60" w:line="240" w:lineRule="auto"/>
              <w:jc w:val="right"/>
              <w:rPr>
                <w:del w:id="1516" w:author="Nikki Papenfus" w:date="2025-09-29T12:09:00Z" w16du:dateUtc="2025-09-29T10:09:00Z"/>
              </w:rPr>
            </w:pPr>
            <w:del w:id="1517" w:author="Nikki Papenfus" w:date="2025-09-29T12:09:00Z" w16du:dateUtc="2025-09-29T10:09:00Z">
              <w:r w:rsidRPr="009E52D9" w:rsidDel="00A8675F">
                <w:delText>4</w:delText>
              </w:r>
              <w:r w:rsidDel="00A8675F">
                <w:delText xml:space="preserve"> </w:delText>
              </w:r>
              <w:r w:rsidRPr="009E52D9" w:rsidDel="00A8675F">
                <w:delText>333</w:delText>
              </w:r>
              <w:bookmarkStart w:id="1518" w:name="_Toc210127739"/>
              <w:bookmarkEnd w:id="1518"/>
            </w:del>
          </w:p>
        </w:tc>
        <w:tc>
          <w:tcPr>
            <w:tcW w:w="820" w:type="dxa"/>
            <w:vAlign w:val="top"/>
          </w:tcPr>
          <w:p w14:paraId="5763C5A6" w14:textId="24D5E2B6" w:rsidR="00820F50" w:rsidRPr="00401BA3" w:rsidDel="00A8675F" w:rsidRDefault="00620E61" w:rsidP="00620E61">
            <w:pPr>
              <w:spacing w:after="60" w:line="240" w:lineRule="auto"/>
              <w:jc w:val="right"/>
              <w:rPr>
                <w:del w:id="1519" w:author="Nikki Papenfus" w:date="2025-09-29T12:09:00Z" w16du:dateUtc="2025-09-29T10:09:00Z"/>
              </w:rPr>
            </w:pPr>
            <w:del w:id="1520" w:author="Nikki Papenfus" w:date="2025-09-29T12:09:00Z" w16du:dateUtc="2025-09-29T10:09:00Z">
              <w:r w:rsidRPr="009E52D9" w:rsidDel="00A8675F">
                <w:delText>5</w:delText>
              </w:r>
              <w:r w:rsidDel="00A8675F">
                <w:delText xml:space="preserve"> </w:delText>
              </w:r>
              <w:r w:rsidRPr="009E52D9" w:rsidDel="00A8675F">
                <w:delText>778</w:delText>
              </w:r>
              <w:bookmarkStart w:id="1521" w:name="_Toc210127740"/>
              <w:bookmarkEnd w:id="1521"/>
            </w:del>
          </w:p>
        </w:tc>
        <w:tc>
          <w:tcPr>
            <w:tcW w:w="820" w:type="dxa"/>
            <w:vAlign w:val="top"/>
          </w:tcPr>
          <w:p w14:paraId="0F466D33" w14:textId="18EA998E" w:rsidR="00820F50" w:rsidRPr="00401BA3" w:rsidDel="00A8675F" w:rsidRDefault="00620E61" w:rsidP="00620E61">
            <w:pPr>
              <w:spacing w:after="60" w:line="240" w:lineRule="auto"/>
              <w:jc w:val="right"/>
              <w:rPr>
                <w:del w:id="1522" w:author="Nikki Papenfus" w:date="2025-09-29T12:09:00Z" w16du:dateUtc="2025-09-29T10:09:00Z"/>
              </w:rPr>
            </w:pPr>
            <w:del w:id="1523" w:author="Nikki Papenfus" w:date="2025-09-29T12:09:00Z" w16du:dateUtc="2025-09-29T10:09:00Z">
              <w:r w:rsidRPr="009E52D9" w:rsidDel="00A8675F">
                <w:delText>7</w:delText>
              </w:r>
              <w:r w:rsidDel="00A8675F">
                <w:delText xml:space="preserve"> </w:delText>
              </w:r>
              <w:r w:rsidRPr="009E52D9" w:rsidDel="00A8675F">
                <w:delText>222</w:delText>
              </w:r>
              <w:bookmarkStart w:id="1524" w:name="_Toc210127741"/>
              <w:bookmarkEnd w:id="1524"/>
            </w:del>
          </w:p>
        </w:tc>
        <w:tc>
          <w:tcPr>
            <w:tcW w:w="800" w:type="dxa"/>
            <w:vAlign w:val="top"/>
          </w:tcPr>
          <w:p w14:paraId="44FD46FB" w14:textId="37E3E857" w:rsidR="00820F50" w:rsidRPr="00401BA3" w:rsidDel="00A8675F" w:rsidRDefault="00620E61" w:rsidP="00620E61">
            <w:pPr>
              <w:spacing w:after="60" w:line="240" w:lineRule="auto"/>
              <w:jc w:val="right"/>
              <w:rPr>
                <w:del w:id="1525" w:author="Nikki Papenfus" w:date="2025-09-29T12:09:00Z" w16du:dateUtc="2025-09-29T10:09:00Z"/>
              </w:rPr>
            </w:pPr>
            <w:del w:id="1526" w:author="Nikki Papenfus" w:date="2025-09-29T12:09:00Z" w16du:dateUtc="2025-09-29T10:09:00Z">
              <w:r w:rsidRPr="009E52D9" w:rsidDel="00A8675F">
                <w:delText>8</w:delText>
              </w:r>
              <w:r w:rsidDel="00A8675F">
                <w:delText xml:space="preserve"> </w:delText>
              </w:r>
              <w:r w:rsidRPr="009E52D9" w:rsidDel="00A8675F">
                <w:delText>667</w:delText>
              </w:r>
              <w:bookmarkStart w:id="1527" w:name="_Toc210127742"/>
              <w:bookmarkEnd w:id="1527"/>
            </w:del>
          </w:p>
        </w:tc>
        <w:tc>
          <w:tcPr>
            <w:tcW w:w="850" w:type="dxa"/>
            <w:vAlign w:val="top"/>
          </w:tcPr>
          <w:p w14:paraId="4590744E" w14:textId="38A8EDAD" w:rsidR="00167500" w:rsidRPr="00702447" w:rsidDel="00A8675F" w:rsidRDefault="00620E61">
            <w:pPr>
              <w:spacing w:after="60" w:line="240" w:lineRule="auto"/>
              <w:jc w:val="right"/>
              <w:rPr>
                <w:del w:id="1528" w:author="Nikki Papenfus" w:date="2025-09-29T12:09:00Z" w16du:dateUtc="2025-09-29T10:09:00Z"/>
              </w:rPr>
            </w:pPr>
            <w:del w:id="1529" w:author="Nikki Papenfus" w:date="2025-09-29T12:09:00Z" w16du:dateUtc="2025-09-29T10:09:00Z">
              <w:r w:rsidRPr="009E52D9" w:rsidDel="00A8675F">
                <w:delText>10</w:delText>
              </w:r>
              <w:r w:rsidDel="00A8675F">
                <w:delText xml:space="preserve"> </w:delText>
              </w:r>
              <w:r w:rsidRPr="009E52D9" w:rsidDel="00A8675F">
                <w:delText>111</w:delText>
              </w:r>
              <w:bookmarkStart w:id="1530" w:name="_Toc210127743"/>
              <w:bookmarkEnd w:id="1530"/>
            </w:del>
          </w:p>
        </w:tc>
        <w:tc>
          <w:tcPr>
            <w:tcW w:w="1559" w:type="dxa"/>
            <w:vAlign w:val="top"/>
          </w:tcPr>
          <w:p w14:paraId="4398DD15" w14:textId="64AD30AC" w:rsidR="00820F50" w:rsidRPr="00702447" w:rsidDel="00A8675F" w:rsidRDefault="00620E61">
            <w:pPr>
              <w:spacing w:after="60" w:line="240" w:lineRule="auto"/>
              <w:jc w:val="right"/>
              <w:rPr>
                <w:del w:id="1531" w:author="Nikki Papenfus" w:date="2025-09-29T12:09:00Z" w16du:dateUtc="2025-09-29T10:09:00Z"/>
              </w:rPr>
            </w:pPr>
            <w:del w:id="1532" w:author="Nikki Papenfus" w:date="2025-09-29T12:09:00Z" w16du:dateUtc="2025-09-29T10:09:00Z">
              <w:r w:rsidRPr="009E52D9" w:rsidDel="00A8675F">
                <w:delText>36</w:delText>
              </w:r>
              <w:r w:rsidDel="00A8675F">
                <w:delText xml:space="preserve"> </w:delText>
              </w:r>
              <w:r w:rsidRPr="009E52D9" w:rsidDel="00A8675F">
                <w:delText>111</w:delText>
              </w:r>
              <w:bookmarkStart w:id="1533" w:name="_Toc210127744"/>
              <w:bookmarkEnd w:id="1533"/>
            </w:del>
          </w:p>
        </w:tc>
        <w:tc>
          <w:tcPr>
            <w:tcW w:w="1701" w:type="dxa"/>
            <w:vAlign w:val="top"/>
          </w:tcPr>
          <w:p w14:paraId="5A66368F" w14:textId="6E5D057D" w:rsidR="00820F50" w:rsidRPr="00702447" w:rsidDel="00A8675F" w:rsidRDefault="00620E61">
            <w:pPr>
              <w:spacing w:after="60" w:line="240" w:lineRule="auto"/>
              <w:jc w:val="right"/>
              <w:rPr>
                <w:del w:id="1534" w:author="Nikki Papenfus" w:date="2025-09-29T12:09:00Z" w16du:dateUtc="2025-09-29T10:09:00Z"/>
              </w:rPr>
            </w:pPr>
            <w:del w:id="1535" w:author="Nikki Papenfus" w:date="2025-09-29T12:09:00Z" w16du:dateUtc="2025-09-29T10:09:00Z">
              <w:r w:rsidRPr="009E52D9" w:rsidDel="00A8675F">
                <w:delText>0.07</w:delText>
              </w:r>
              <w:bookmarkStart w:id="1536" w:name="_Toc210127745"/>
              <w:bookmarkEnd w:id="1536"/>
            </w:del>
          </w:p>
        </w:tc>
        <w:bookmarkStart w:id="1537" w:name="_Toc210127746"/>
        <w:bookmarkEnd w:id="1537"/>
      </w:tr>
      <w:tr w:rsidR="00820F50" w:rsidRPr="00467F3C" w:rsidDel="00A8675F" w14:paraId="78AA371F" w14:textId="525AB3CB" w:rsidTr="009C09F9">
        <w:trPr>
          <w:del w:id="1538" w:author="Nikki Papenfus" w:date="2025-09-29T12:09:00Z"/>
        </w:trPr>
        <w:tc>
          <w:tcPr>
            <w:tcW w:w="1696" w:type="dxa"/>
            <w:vAlign w:val="top"/>
          </w:tcPr>
          <w:p w14:paraId="496F2F39" w14:textId="11108220" w:rsidR="00820F50" w:rsidRPr="00467F3C" w:rsidDel="00A8675F" w:rsidRDefault="00620E61">
            <w:pPr>
              <w:spacing w:after="60" w:line="240" w:lineRule="auto"/>
              <w:jc w:val="left"/>
              <w:rPr>
                <w:del w:id="1539" w:author="Nikki Papenfus" w:date="2025-09-29T12:09:00Z" w16du:dateUtc="2025-09-29T10:09:00Z"/>
              </w:rPr>
            </w:pPr>
            <w:del w:id="1540" w:author="Nikki Papenfus" w:date="2025-09-29T12:09:00Z" w16du:dateUtc="2025-09-29T10:09:00Z">
              <w:r w:rsidRPr="009E52D9" w:rsidDel="00A8675F">
                <w:delText># Files / year</w:delText>
              </w:r>
              <w:bookmarkStart w:id="1541" w:name="_Toc210127747"/>
              <w:bookmarkEnd w:id="1541"/>
            </w:del>
          </w:p>
        </w:tc>
        <w:tc>
          <w:tcPr>
            <w:tcW w:w="821" w:type="dxa"/>
            <w:vAlign w:val="top"/>
          </w:tcPr>
          <w:p w14:paraId="7510BECF" w14:textId="5813097E" w:rsidR="00820F50" w:rsidRPr="00702447" w:rsidDel="00A8675F" w:rsidRDefault="00620E61" w:rsidP="00620E61">
            <w:pPr>
              <w:spacing w:after="60" w:line="240" w:lineRule="auto"/>
              <w:jc w:val="right"/>
              <w:rPr>
                <w:del w:id="1542" w:author="Nikki Papenfus" w:date="2025-09-29T12:09:00Z" w16du:dateUtc="2025-09-29T10:09:00Z"/>
              </w:rPr>
            </w:pPr>
            <w:del w:id="1543" w:author="Nikki Papenfus" w:date="2025-09-29T12:09:00Z" w16du:dateUtc="2025-09-29T10:09:00Z">
              <w:r w:rsidRPr="009E52D9" w:rsidDel="00A8675F">
                <w:delText>13</w:delText>
              </w:r>
              <w:r w:rsidDel="00A8675F">
                <w:delText xml:space="preserve"> </w:delText>
              </w:r>
              <w:r w:rsidRPr="009E52D9" w:rsidDel="00A8675F">
                <w:delText>000</w:delText>
              </w:r>
              <w:bookmarkStart w:id="1544" w:name="_Toc210127748"/>
              <w:bookmarkEnd w:id="1544"/>
            </w:del>
          </w:p>
        </w:tc>
        <w:tc>
          <w:tcPr>
            <w:tcW w:w="820" w:type="dxa"/>
            <w:vAlign w:val="top"/>
          </w:tcPr>
          <w:p w14:paraId="6B13E847" w14:textId="76F63F54" w:rsidR="00820F50" w:rsidRPr="00702447" w:rsidDel="00A8675F" w:rsidRDefault="00620E61" w:rsidP="00620E61">
            <w:pPr>
              <w:spacing w:after="60" w:line="240" w:lineRule="auto"/>
              <w:jc w:val="right"/>
              <w:rPr>
                <w:del w:id="1545" w:author="Nikki Papenfus" w:date="2025-09-29T12:09:00Z" w16du:dateUtc="2025-09-29T10:09:00Z"/>
              </w:rPr>
            </w:pPr>
            <w:del w:id="1546" w:author="Nikki Papenfus" w:date="2025-09-29T12:09:00Z" w16du:dateUtc="2025-09-29T10:09:00Z">
              <w:r w:rsidRPr="009E52D9" w:rsidDel="00A8675F">
                <w:delText>17</w:delText>
              </w:r>
              <w:r w:rsidDel="00A8675F">
                <w:delText xml:space="preserve"> </w:delText>
              </w:r>
              <w:r w:rsidRPr="009E52D9" w:rsidDel="00A8675F">
                <w:delText>333</w:delText>
              </w:r>
              <w:bookmarkStart w:id="1547" w:name="_Toc210127749"/>
              <w:bookmarkEnd w:id="1547"/>
            </w:del>
          </w:p>
        </w:tc>
        <w:tc>
          <w:tcPr>
            <w:tcW w:w="820" w:type="dxa"/>
            <w:vAlign w:val="top"/>
          </w:tcPr>
          <w:p w14:paraId="3A5B5832" w14:textId="6028D9A0" w:rsidR="00820F50" w:rsidRPr="00702447" w:rsidDel="00A8675F" w:rsidRDefault="00620E61" w:rsidP="00620E61">
            <w:pPr>
              <w:spacing w:after="60" w:line="240" w:lineRule="auto"/>
              <w:jc w:val="right"/>
              <w:rPr>
                <w:del w:id="1548" w:author="Nikki Papenfus" w:date="2025-09-29T12:09:00Z" w16du:dateUtc="2025-09-29T10:09:00Z"/>
              </w:rPr>
            </w:pPr>
            <w:del w:id="1549" w:author="Nikki Papenfus" w:date="2025-09-29T12:09:00Z" w16du:dateUtc="2025-09-29T10:09:00Z">
              <w:r w:rsidRPr="009E52D9" w:rsidDel="00A8675F">
                <w:delText>21</w:delText>
              </w:r>
              <w:r w:rsidDel="00A8675F">
                <w:delText xml:space="preserve"> </w:delText>
              </w:r>
              <w:r w:rsidRPr="009E52D9" w:rsidDel="00A8675F">
                <w:delText>667</w:delText>
              </w:r>
              <w:bookmarkStart w:id="1550" w:name="_Toc210127750"/>
              <w:bookmarkEnd w:id="1550"/>
            </w:del>
          </w:p>
        </w:tc>
        <w:tc>
          <w:tcPr>
            <w:tcW w:w="800" w:type="dxa"/>
            <w:vAlign w:val="top"/>
          </w:tcPr>
          <w:p w14:paraId="4973857C" w14:textId="506FC54F" w:rsidR="00820F50" w:rsidRPr="00702447" w:rsidDel="00A8675F" w:rsidRDefault="00620E61" w:rsidP="00620E61">
            <w:pPr>
              <w:spacing w:after="60" w:line="240" w:lineRule="auto"/>
              <w:jc w:val="right"/>
              <w:rPr>
                <w:del w:id="1551" w:author="Nikki Papenfus" w:date="2025-09-29T12:09:00Z" w16du:dateUtc="2025-09-29T10:09:00Z"/>
              </w:rPr>
            </w:pPr>
            <w:del w:id="1552" w:author="Nikki Papenfus" w:date="2025-09-29T12:09:00Z" w16du:dateUtc="2025-09-29T10:09:00Z">
              <w:r w:rsidRPr="009E52D9" w:rsidDel="00A8675F">
                <w:delText>26</w:delText>
              </w:r>
              <w:r w:rsidDel="00A8675F">
                <w:delText xml:space="preserve"> </w:delText>
              </w:r>
              <w:r w:rsidRPr="009E52D9" w:rsidDel="00A8675F">
                <w:delText>000</w:delText>
              </w:r>
              <w:bookmarkStart w:id="1553" w:name="_Toc210127751"/>
              <w:bookmarkEnd w:id="1553"/>
            </w:del>
          </w:p>
        </w:tc>
        <w:tc>
          <w:tcPr>
            <w:tcW w:w="850" w:type="dxa"/>
            <w:vAlign w:val="top"/>
          </w:tcPr>
          <w:p w14:paraId="2A32E544" w14:textId="10F8B59F" w:rsidR="00167500" w:rsidRPr="00467F3C" w:rsidDel="00A8675F" w:rsidRDefault="00620E61">
            <w:pPr>
              <w:spacing w:after="60" w:line="240" w:lineRule="auto"/>
              <w:jc w:val="right"/>
              <w:rPr>
                <w:del w:id="1554" w:author="Nikki Papenfus" w:date="2025-09-29T12:09:00Z" w16du:dateUtc="2025-09-29T10:09:00Z"/>
                <w:highlight w:val="yellow"/>
              </w:rPr>
            </w:pPr>
            <w:del w:id="1555" w:author="Nikki Papenfus" w:date="2025-09-29T12:09:00Z" w16du:dateUtc="2025-09-29T10:09:00Z">
              <w:r w:rsidRPr="009E52D9" w:rsidDel="00A8675F">
                <w:delText>30</w:delText>
              </w:r>
              <w:r w:rsidDel="00A8675F">
                <w:delText xml:space="preserve"> </w:delText>
              </w:r>
              <w:r w:rsidRPr="009E52D9" w:rsidDel="00A8675F">
                <w:delText>333</w:delText>
              </w:r>
              <w:bookmarkStart w:id="1556" w:name="_Toc210127752"/>
              <w:bookmarkEnd w:id="1556"/>
            </w:del>
          </w:p>
        </w:tc>
        <w:tc>
          <w:tcPr>
            <w:tcW w:w="1559" w:type="dxa"/>
            <w:vAlign w:val="top"/>
          </w:tcPr>
          <w:p w14:paraId="6FD4AF79" w14:textId="68ECDEA2" w:rsidR="00820F50" w:rsidRPr="00467F3C" w:rsidDel="00A8675F" w:rsidRDefault="00620E61">
            <w:pPr>
              <w:spacing w:after="60" w:line="240" w:lineRule="auto"/>
              <w:jc w:val="right"/>
              <w:rPr>
                <w:del w:id="1557" w:author="Nikki Papenfus" w:date="2025-09-29T12:09:00Z" w16du:dateUtc="2025-09-29T10:09:00Z"/>
                <w:highlight w:val="yellow"/>
              </w:rPr>
            </w:pPr>
            <w:del w:id="1558" w:author="Nikki Papenfus" w:date="2025-09-29T12:09:00Z" w16du:dateUtc="2025-09-29T10:09:00Z">
              <w:r w:rsidRPr="009E52D9" w:rsidDel="00A8675F">
                <w:delText>108</w:delText>
              </w:r>
              <w:r w:rsidDel="00A8675F">
                <w:delText xml:space="preserve"> </w:delText>
              </w:r>
              <w:r w:rsidRPr="009E52D9" w:rsidDel="00A8675F">
                <w:delText>333</w:delText>
              </w:r>
              <w:bookmarkStart w:id="1559" w:name="_Toc210127753"/>
              <w:bookmarkEnd w:id="1559"/>
            </w:del>
          </w:p>
        </w:tc>
        <w:tc>
          <w:tcPr>
            <w:tcW w:w="1701" w:type="dxa"/>
            <w:vAlign w:val="top"/>
          </w:tcPr>
          <w:p w14:paraId="4D5CB575" w14:textId="6174A13E" w:rsidR="00820F50" w:rsidRPr="00467F3C" w:rsidDel="00A8675F" w:rsidRDefault="00620E61">
            <w:pPr>
              <w:spacing w:after="60" w:line="240" w:lineRule="auto"/>
              <w:jc w:val="right"/>
              <w:rPr>
                <w:del w:id="1560" w:author="Nikki Papenfus" w:date="2025-09-29T12:09:00Z" w16du:dateUtc="2025-09-29T10:09:00Z"/>
                <w:szCs w:val="22"/>
                <w:highlight w:val="yellow"/>
              </w:rPr>
            </w:pPr>
            <w:del w:id="1561" w:author="Nikki Papenfus" w:date="2025-09-29T12:09:00Z" w16du:dateUtc="2025-09-29T10:09:00Z">
              <w:r w:rsidRPr="009E52D9" w:rsidDel="00A8675F">
                <w:delText>211.59</w:delText>
              </w:r>
              <w:bookmarkStart w:id="1562" w:name="_Toc210127754"/>
              <w:bookmarkEnd w:id="1562"/>
            </w:del>
          </w:p>
        </w:tc>
        <w:bookmarkStart w:id="1563" w:name="_Toc210127755"/>
        <w:bookmarkEnd w:id="1563"/>
      </w:tr>
    </w:tbl>
    <w:p w14:paraId="61CFF91C" w14:textId="7CB05EA4" w:rsidR="00820F50" w:rsidDel="00A8675F" w:rsidRDefault="00820F50" w:rsidP="0030456F">
      <w:pPr>
        <w:rPr>
          <w:del w:id="1564" w:author="Nikki Papenfus" w:date="2025-09-29T12:09:00Z" w16du:dateUtc="2025-09-29T10:09:00Z"/>
        </w:rPr>
      </w:pPr>
      <w:bookmarkStart w:id="1565" w:name="_Toc210127756"/>
      <w:bookmarkEnd w:id="1565"/>
    </w:p>
    <w:p w14:paraId="178E7933" w14:textId="4E389431" w:rsidR="00E25BB9" w:rsidDel="00A8675F" w:rsidRDefault="00B71A80" w:rsidP="0030456F">
      <w:pPr>
        <w:rPr>
          <w:del w:id="1566" w:author="Nikki Papenfus" w:date="2025-09-29T12:09:00Z" w16du:dateUtc="2025-09-29T10:09:00Z"/>
        </w:rPr>
      </w:pPr>
      <w:del w:id="1567" w:author="Nikki Papenfus" w:date="2025-09-29T12:09:00Z" w16du:dateUtc="2025-09-29T10:09:00Z">
        <w:r w:rsidRPr="0087681C" w:rsidDel="00A8675F">
          <w:delText xml:space="preserve">Based on current file storage usage within the </w:delText>
        </w:r>
        <w:r w:rsidDel="00A8675F">
          <w:fldChar w:fldCharType="begin"/>
        </w:r>
        <w:r w:rsidDel="00A8675F">
          <w:delInstrText xml:space="preserve"> DOCPROPERTY  Category  \* MERGEFORMAT </w:delInstrText>
        </w:r>
        <w:r w:rsidDel="00A8675F">
          <w:fldChar w:fldCharType="separate"/>
        </w:r>
        <w:r w:rsidRPr="0087681C" w:rsidDel="00A8675F">
          <w:delText>Grainger</w:delText>
        </w:r>
        <w:r w:rsidDel="00A8675F">
          <w:fldChar w:fldCharType="end"/>
        </w:r>
        <w:r w:rsidRPr="0087681C" w:rsidDel="00A8675F">
          <w:delText xml:space="preserve"> Salesforce org (300GB used of 610GB limit) the existing document/file management strategy is considered to be adequate for the next 3+ years, but may require an archival solution depending on actual volumes encountered once deployed to production.</w:delText>
        </w:r>
        <w:bookmarkStart w:id="1568" w:name="_Toc210127757"/>
        <w:bookmarkEnd w:id="1568"/>
      </w:del>
    </w:p>
    <w:p w14:paraId="4266E204" w14:textId="0BE75895" w:rsidR="00E25BB9" w:rsidRPr="00467F3C" w:rsidDel="00A8675F" w:rsidRDefault="000022BE" w:rsidP="0030456F">
      <w:pPr>
        <w:rPr>
          <w:del w:id="1569" w:author="Nikki Papenfus" w:date="2025-09-29T12:09:00Z" w16du:dateUtc="2025-09-29T10:09:00Z"/>
        </w:rPr>
      </w:pPr>
      <w:del w:id="1570" w:author="Nikki Papenfus" w:date="2025-09-29T12:09:00Z" w16du:dateUtc="2025-09-29T10:09:00Z">
        <w:r w:rsidDel="00A8675F">
          <w:delText xml:space="preserve">It is assumed that the </w:delText>
        </w:r>
        <w:r w:rsidR="00066E4A" w:rsidDel="00A8675F">
          <w:delText>current data storage usage within the Grainger Salesforce org (</w:delText>
        </w:r>
        <w:r w:rsidDel="00A8675F">
          <w:delText xml:space="preserve">18.8GB used of 15.6GB available) will be </w:delText>
        </w:r>
        <w:r w:rsidR="005E3D0A" w:rsidDel="00A8675F">
          <w:delText xml:space="preserve">brought into compliance with at least 2GB available.  </w:delText>
        </w:r>
        <w:r w:rsidR="003D79B2" w:rsidDel="00A8675F">
          <w:delText xml:space="preserve">This would remove the need for any </w:delText>
        </w:r>
        <w:r w:rsidR="00E25BB9" w:rsidRPr="00E25BB9" w:rsidDel="00A8675F">
          <w:delText xml:space="preserve">immediate implementation of </w:delText>
        </w:r>
        <w:r w:rsidR="003D79B2" w:rsidDel="00A8675F">
          <w:delText>an</w:delText>
        </w:r>
        <w:r w:rsidR="00E25BB9" w:rsidRPr="00E25BB9" w:rsidDel="00A8675F">
          <w:delText xml:space="preserve"> archival strategy</w:delText>
        </w:r>
        <w:r w:rsidR="003D79B2" w:rsidDel="00A8675F">
          <w:delText xml:space="preserve"> for cases and pet </w:delText>
        </w:r>
        <w:r w:rsidR="0087681C" w:rsidDel="00A8675F">
          <w:delText>requests</w:delText>
        </w:r>
        <w:r w:rsidR="00E25BB9" w:rsidRPr="00E25BB9" w:rsidDel="00A8675F">
          <w:delText>. Given that the above calculations are based on assumptions, it is recommended that volumes be monitored during the course of operations. Based on actual record volumes a suitable archive strategy and timelines can be planned.</w:delText>
        </w:r>
        <w:bookmarkStart w:id="1571" w:name="_Toc210127758"/>
        <w:bookmarkEnd w:id="1571"/>
      </w:del>
    </w:p>
    <w:p w14:paraId="0974EC29" w14:textId="1750559C" w:rsidR="00072A60" w:rsidRPr="00467F3C" w:rsidDel="004A0949" w:rsidRDefault="00072A60" w:rsidP="0030456F">
      <w:pPr>
        <w:pStyle w:val="Level4Heading"/>
        <w:rPr>
          <w:del w:id="1572" w:author="Nikki Papenfus" w:date="2025-09-29T12:08:00Z" w16du:dateUtc="2025-09-29T10:08:00Z"/>
        </w:rPr>
      </w:pPr>
      <w:bookmarkStart w:id="1573" w:name="_Toc136594835"/>
      <w:del w:id="1574" w:author="Nikki Papenfus" w:date="2025-09-29T12:08:00Z" w16du:dateUtc="2025-09-29T10:08:00Z">
        <w:r w:rsidRPr="00467F3C" w:rsidDel="004A0949">
          <w:delText>Mobile Strategy</w:delText>
        </w:r>
        <w:bookmarkStart w:id="1575" w:name="_Toc210127759"/>
        <w:bookmarkEnd w:id="1573"/>
        <w:bookmarkEnd w:id="1575"/>
      </w:del>
    </w:p>
    <w:p w14:paraId="54D98212" w14:textId="784D9E1D" w:rsidR="003A271A" w:rsidRPr="00467F3C" w:rsidDel="004A0949" w:rsidRDefault="00072A60" w:rsidP="0030456F">
      <w:pPr>
        <w:pStyle w:val="CommentText"/>
        <w:rPr>
          <w:del w:id="1576" w:author="Nikki Papenfus" w:date="2025-09-29T12:08:00Z" w16du:dateUtc="2025-09-29T10:08:00Z"/>
        </w:rPr>
      </w:pPr>
      <w:del w:id="1577" w:author="Nikki Papenfus" w:date="2025-09-29T12:08:00Z" w16du:dateUtc="2025-09-29T10:08:00Z">
        <w:r w:rsidRPr="00467F3C" w:rsidDel="004A0949">
          <w:delText xml:space="preserve">The functionality envisaged for this project will be for desktop browsers only. There is no requirement for </w:delText>
        </w:r>
        <w:r w:rsidR="00A14BAC" w:rsidRPr="00467F3C" w:rsidDel="004A0949">
          <w:delText xml:space="preserve">the Salesforce </w:delText>
        </w:r>
        <w:r w:rsidRPr="00467F3C" w:rsidDel="004A0949">
          <w:delText>functionality to be available on mobile devices through the Salesforce mobile app.</w:delText>
        </w:r>
        <w:bookmarkStart w:id="1578" w:name="_Toc210127760"/>
        <w:bookmarkEnd w:id="1578"/>
      </w:del>
    </w:p>
    <w:p w14:paraId="0FB0D653" w14:textId="269BFBBD" w:rsidR="00072A60" w:rsidRPr="00467F3C" w:rsidDel="004A0949" w:rsidRDefault="00072A60" w:rsidP="0030456F">
      <w:pPr>
        <w:pStyle w:val="Level4Heading"/>
        <w:rPr>
          <w:del w:id="1579" w:author="Nikki Papenfus" w:date="2025-09-29T12:08:00Z" w16du:dateUtc="2025-09-29T10:08:00Z"/>
        </w:rPr>
      </w:pPr>
      <w:del w:id="1580" w:author="Nikki Papenfus" w:date="2025-09-29T12:08:00Z" w16du:dateUtc="2025-09-29T10:08:00Z">
        <w:r w:rsidRPr="00467F3C" w:rsidDel="004A0949">
          <w:delText>Reporting Strategy</w:delText>
        </w:r>
        <w:bookmarkStart w:id="1581" w:name="_Toc210127761"/>
        <w:bookmarkEnd w:id="1581"/>
      </w:del>
    </w:p>
    <w:p w14:paraId="0E1AF1F7" w14:textId="7A2E47E9" w:rsidR="00072A60" w:rsidRPr="0011328B" w:rsidDel="006A2479" w:rsidRDefault="00072A60" w:rsidP="0030456F">
      <w:pPr>
        <w:pStyle w:val="CommentText"/>
        <w:rPr>
          <w:moveFrom w:id="1582" w:author="Nikki Papenfus" w:date="2025-09-29T16:56:00Z" w16du:dateUtc="2025-09-29T14:56:00Z"/>
        </w:rPr>
      </w:pPr>
      <w:moveFromRangeStart w:id="1583" w:author="Nikki Papenfus" w:date="2025-09-29T16:56:00Z" w:name="move210057427"/>
      <w:moveFrom w:id="1584" w:author="Nikki Papenfus" w:date="2025-09-29T16:56:00Z" w16du:dateUtc="2025-09-29T14:56:00Z">
        <w:r w:rsidRPr="0011328B" w:rsidDel="006A2479">
          <w:t>Operational reporting needs can be met via Salesforce reports</w:t>
        </w:r>
        <w:r w:rsidR="001E6745" w:rsidRPr="0011328B" w:rsidDel="006A2479">
          <w:t xml:space="preserve"> and dashboards</w:t>
        </w:r>
        <w:r w:rsidRPr="0011328B" w:rsidDel="006A2479">
          <w:t>. Should deeper analytical capabilities be required</w:t>
        </w:r>
        <w:r w:rsidRPr="0087681C" w:rsidDel="006A2479">
          <w:t>, these can be met via a BI solution such as CRM Analytics or Power BI coupled with an Azure SQL data warehouse.</w:t>
        </w:r>
        <w:bookmarkStart w:id="1585" w:name="_Toc210127762"/>
        <w:bookmarkEnd w:id="1585"/>
      </w:moveFrom>
    </w:p>
    <w:moveFromRangeEnd w:id="1583"/>
    <w:p w14:paraId="38196283" w14:textId="7BAD954C" w:rsidR="00072A60" w:rsidRPr="009F70C9" w:rsidDel="004A0949" w:rsidRDefault="00072A60" w:rsidP="0030456F">
      <w:pPr>
        <w:pStyle w:val="Level3Heading"/>
        <w:rPr>
          <w:del w:id="1586" w:author="Nikki Papenfus" w:date="2025-09-29T12:08:00Z" w16du:dateUtc="2025-09-29T10:08:00Z"/>
        </w:rPr>
      </w:pPr>
      <w:del w:id="1587" w:author="Nikki Papenfus" w:date="2025-09-29T12:08:00Z" w16du:dateUtc="2025-09-29T10:08:00Z">
        <w:r w:rsidRPr="009F70C9" w:rsidDel="004A0949">
          <w:delText>Data Model</w:delText>
        </w:r>
        <w:bookmarkStart w:id="1588" w:name="_Toc210127763"/>
        <w:bookmarkEnd w:id="1588"/>
      </w:del>
    </w:p>
    <w:p w14:paraId="2E96CEF3" w14:textId="11AD7719" w:rsidR="0089335E" w:rsidRPr="005A44E5" w:rsidDel="004A0949" w:rsidRDefault="0089335E" w:rsidP="0089335E">
      <w:pPr>
        <w:pStyle w:val="Level4Heading"/>
        <w:rPr>
          <w:del w:id="1589" w:author="Nikki Papenfus" w:date="2025-09-29T12:08:00Z" w16du:dateUtc="2025-09-29T10:08:00Z"/>
        </w:rPr>
      </w:pPr>
      <w:bookmarkStart w:id="1590" w:name="_Toc136594842"/>
      <w:del w:id="1591" w:author="Nikki Papenfus" w:date="2025-09-29T12:08:00Z" w16du:dateUtc="2025-09-29T10:08:00Z">
        <w:r w:rsidRPr="005A44E5" w:rsidDel="004A0949">
          <w:delText>Data Sharing &amp; Security</w:delText>
        </w:r>
        <w:bookmarkStart w:id="1592" w:name="_Toc210127764"/>
        <w:bookmarkEnd w:id="1590"/>
        <w:bookmarkEnd w:id="1592"/>
      </w:del>
    </w:p>
    <w:p w14:paraId="6A8E0FED" w14:textId="3B36CBBC" w:rsidR="0089335E" w:rsidRPr="005A44E5" w:rsidDel="004A0949" w:rsidRDefault="0089335E" w:rsidP="0089335E">
      <w:pPr>
        <w:pStyle w:val="CommentText"/>
        <w:rPr>
          <w:del w:id="1593" w:author="Nikki Papenfus" w:date="2025-09-29T12:08:00Z" w16du:dateUtc="2025-09-29T10:08:00Z"/>
        </w:rPr>
      </w:pPr>
      <w:del w:id="1594" w:author="Nikki Papenfus" w:date="2025-09-29T12:08:00Z" w16du:dateUtc="2025-09-29T10:08:00Z">
        <w:r w:rsidRPr="005A44E5" w:rsidDel="004A0949">
          <w:delText xml:space="preserve">The </w:delText>
        </w:r>
        <w:r w:rsidDel="004A0949">
          <w:fldChar w:fldCharType="begin"/>
        </w:r>
        <w:r w:rsidDel="004A0949">
          <w:delInstrText xml:space="preserve"> DOCPROPERTY  Category  \* MERGEFORMAT </w:delInstrText>
        </w:r>
        <w:r w:rsidDel="004A0949">
          <w:fldChar w:fldCharType="separate"/>
        </w:r>
        <w:r w:rsidRPr="005A44E5" w:rsidDel="004A0949">
          <w:delText>Grainger</w:delText>
        </w:r>
        <w:r w:rsidDel="004A0949">
          <w:fldChar w:fldCharType="end"/>
        </w:r>
        <w:r w:rsidRPr="005A44E5" w:rsidDel="004A0949">
          <w:delText xml:space="preserve"> Salesforce org currently has a public read/write org wide default (OWD) for all key objects (Account, Opportunity, Tenancy, Case) and allows all users to view all records.  Where no security requirements exist to restrict visibility, this solution provides full visibility to all users and facilitates easy collaboration (e.g. users are able to update tasks belonging to a colleague when the colleague is absent).  It should be noted that this public OWD still allows for editability to be restricted by user/role/profile - for example, </w:delText>
        </w:r>
        <w:r w:rsidR="006D72A8" w:rsidDel="004A0949">
          <w:delText>t</w:delText>
        </w:r>
        <w:r w:rsidRPr="005A44E5" w:rsidDel="004A0949">
          <w:delText xml:space="preserve">enancy fields that are mastered in Qube would not be editable by users in Salesforce. </w:delText>
        </w:r>
        <w:bookmarkStart w:id="1595" w:name="_Toc210127765"/>
        <w:bookmarkEnd w:id="1595"/>
      </w:del>
    </w:p>
    <w:p w14:paraId="6705D428" w14:textId="7DEACE9C" w:rsidR="0089335E" w:rsidRPr="005A44E5" w:rsidDel="004A0949" w:rsidRDefault="0089335E" w:rsidP="0089335E">
      <w:pPr>
        <w:pStyle w:val="CommentText"/>
        <w:rPr>
          <w:del w:id="1596" w:author="Nikki Papenfus" w:date="2025-09-29T12:08:00Z" w16du:dateUtc="2025-09-29T10:08:00Z"/>
        </w:rPr>
      </w:pPr>
      <w:del w:id="1597" w:author="Nikki Papenfus" w:date="2025-09-29T12:08:00Z" w16du:dateUtc="2025-09-29T10:08:00Z">
        <w:r w:rsidRPr="005A44E5" w:rsidDel="004A0949">
          <w:delText>The functionality proposed for this solution may require changes to the existing sharing model for the Case object to limit visibility of certain Case types. This can be implemented by changing the Case to have a private OWD, with sharing delivered by one or more of the many security mechanisms provided by Salesforce (role hierarchy, sharing rules</w:delText>
        </w:r>
        <w:r w:rsidR="00346AA0" w:rsidDel="004A0949">
          <w:delText>,</w:delText>
        </w:r>
        <w:r w:rsidRPr="005A44E5" w:rsidDel="004A0949">
          <w:delText xml:space="preserve"> etc.).  Based on requirements, sharing access can be used to limit users to viewing (not deleting) files/records.  Validation rules can be implemented to further restrict editing/deleting based on record details (e.g. prevent deletion of files on a closed Case). </w:delText>
        </w:r>
        <w:bookmarkStart w:id="1598" w:name="_Toc210127766"/>
        <w:bookmarkEnd w:id="1598"/>
      </w:del>
    </w:p>
    <w:p w14:paraId="40E509BE" w14:textId="45B570F4" w:rsidR="00072A60" w:rsidRPr="00EB0E60" w:rsidDel="004A0949" w:rsidRDefault="00072A60" w:rsidP="00EB0E60">
      <w:pPr>
        <w:pStyle w:val="Level4Heading"/>
        <w:rPr>
          <w:del w:id="1599" w:author="Nikki Papenfus" w:date="2025-09-29T12:08:00Z" w16du:dateUtc="2025-09-29T10:08:00Z"/>
        </w:rPr>
      </w:pPr>
      <w:del w:id="1600" w:author="Nikki Papenfus" w:date="2025-09-29T12:08:00Z" w16du:dateUtc="2025-09-29T10:08:00Z">
        <w:r w:rsidRPr="00EB0E60" w:rsidDel="004A0949">
          <w:delText>Entity Relationship Diagram</w:delText>
        </w:r>
        <w:bookmarkStart w:id="1601" w:name="_Toc210127767"/>
        <w:bookmarkEnd w:id="1601"/>
      </w:del>
    </w:p>
    <w:p w14:paraId="7D9E0F06" w14:textId="3D9A1CE3" w:rsidR="00287627" w:rsidRPr="00D55DB2" w:rsidDel="004A0949" w:rsidRDefault="00072A60" w:rsidP="00A1584E">
      <w:pPr>
        <w:pStyle w:val="CommentText"/>
        <w:rPr>
          <w:del w:id="1602" w:author="Nikki Papenfus" w:date="2025-09-29T12:08:00Z" w16du:dateUtc="2025-09-29T10:08:00Z"/>
        </w:rPr>
      </w:pPr>
      <w:del w:id="1603" w:author="Nikki Papenfus" w:date="2025-09-29T12:08:00Z" w16du:dateUtc="2025-09-29T10:08:00Z">
        <w:r w:rsidRPr="009F70C9" w:rsidDel="004A0949">
          <w:rPr>
            <w:bCs/>
          </w:rPr>
          <w:delText xml:space="preserve">The following key changes are proposed to the high-level data model in order to support the </w:delText>
        </w:r>
        <w:r w:rsidR="009F70C9" w:rsidRPr="009F70C9" w:rsidDel="004A0949">
          <w:rPr>
            <w:bCs/>
          </w:rPr>
          <w:delText>proposed functionality</w:delText>
        </w:r>
        <w:r w:rsidRPr="009F70C9" w:rsidDel="004A0949">
          <w:rPr>
            <w:bCs/>
          </w:rPr>
          <w:delText>:</w:delText>
        </w:r>
        <w:bookmarkStart w:id="1604" w:name="_Toc210127768"/>
        <w:bookmarkEnd w:id="1604"/>
      </w:del>
    </w:p>
    <w:p w14:paraId="1D91E16A" w14:textId="11F8CFE5" w:rsidR="0089335E" w:rsidDel="00FF63C8" w:rsidRDefault="0089335E" w:rsidP="0089335E">
      <w:pPr>
        <w:pStyle w:val="OBBulletList"/>
        <w:rPr>
          <w:moveFrom w:id="1605" w:author="Nikki Papenfus" w:date="2025-09-29T17:06:00Z" w16du:dateUtc="2025-09-29T15:06:00Z"/>
          <w:bCs/>
        </w:rPr>
      </w:pPr>
      <w:moveFromRangeStart w:id="1606" w:author="Nikki Papenfus" w:date="2025-09-29T17:06:00Z" w:name="move210058011"/>
      <w:moveFrom w:id="1607" w:author="Nikki Papenfus" w:date="2025-09-29T17:06:00Z" w16du:dateUtc="2025-09-29T15:06:00Z">
        <w:r w:rsidRPr="00E87B56" w:rsidDel="00FF63C8">
          <w:rPr>
            <w:b/>
          </w:rPr>
          <w:t>Cases</w:t>
        </w:r>
        <w:r w:rsidRPr="00E87B56" w:rsidDel="00FF63C8">
          <w:rPr>
            <w:bCs/>
          </w:rPr>
          <w:t xml:space="preserve"> – New record types will be added</w:t>
        </w:r>
        <w:r w:rsidDel="00FF63C8">
          <w:rPr>
            <w:bCs/>
          </w:rPr>
          <w:t xml:space="preserve"> to the existing Case object</w:t>
        </w:r>
        <w:r w:rsidRPr="00E87B56" w:rsidDel="00FF63C8">
          <w:rPr>
            <w:bCs/>
          </w:rPr>
          <w:t xml:space="preserve"> for each case scenario</w:t>
        </w:r>
        <w:r w:rsidDel="00FF63C8">
          <w:rPr>
            <w:bCs/>
          </w:rPr>
          <w:t xml:space="preserve"> such as: P</w:t>
        </w:r>
        <w:r w:rsidRPr="00E87B56" w:rsidDel="00FF63C8">
          <w:rPr>
            <w:bCs/>
          </w:rPr>
          <w:t xml:space="preserve">et Application for </w:t>
        </w:r>
        <w:r w:rsidDel="00FF63C8">
          <w:rPr>
            <w:bCs/>
          </w:rPr>
          <w:t xml:space="preserve">a </w:t>
        </w:r>
        <w:r w:rsidRPr="00E87B56" w:rsidDel="00FF63C8">
          <w:rPr>
            <w:bCs/>
          </w:rPr>
          <w:t xml:space="preserve">New Tenant, Pet Application for </w:t>
        </w:r>
        <w:r w:rsidDel="00FF63C8">
          <w:rPr>
            <w:bCs/>
          </w:rPr>
          <w:t xml:space="preserve">an </w:t>
        </w:r>
        <w:r w:rsidRPr="00E87B56" w:rsidDel="00FF63C8">
          <w:rPr>
            <w:bCs/>
          </w:rPr>
          <w:t>Existing Tenant, ASB Possession, and Formal Rent Challenge.</w:t>
        </w:r>
        <w:bookmarkStart w:id="1608" w:name="_Toc210127769"/>
        <w:bookmarkEnd w:id="1608"/>
      </w:moveFrom>
    </w:p>
    <w:p w14:paraId="00816844" w14:textId="5EA38584" w:rsidR="0089335E" w:rsidRPr="009F70C9" w:rsidDel="00FF63C8" w:rsidRDefault="0089335E" w:rsidP="0089335E">
      <w:pPr>
        <w:pStyle w:val="OBBulletList"/>
        <w:numPr>
          <w:ilvl w:val="1"/>
          <w:numId w:val="14"/>
        </w:numPr>
        <w:rPr>
          <w:moveFrom w:id="1609" w:author="Nikki Papenfus" w:date="2025-09-29T17:06:00Z" w16du:dateUtc="2025-09-29T15:06:00Z"/>
          <w:bCs/>
        </w:rPr>
      </w:pPr>
      <w:moveFrom w:id="1610" w:author="Nikki Papenfus" w:date="2025-09-29T17:06:00Z" w16du:dateUtc="2025-09-29T15:06:00Z">
        <w:r w:rsidRPr="009F70C9" w:rsidDel="00FF63C8">
          <w:rPr>
            <w:bCs/>
          </w:rPr>
          <w:t xml:space="preserve">Each record type may have its own workflow (stages), </w:t>
        </w:r>
        <w:r w:rsidDel="00FF63C8">
          <w:rPr>
            <w:bCs/>
          </w:rPr>
          <w:t xml:space="preserve">SLAs, </w:t>
        </w:r>
        <w:r w:rsidRPr="009F70C9" w:rsidDel="00FF63C8">
          <w:rPr>
            <w:bCs/>
          </w:rPr>
          <w:t xml:space="preserve">business rules and validations. </w:t>
        </w:r>
        <w:bookmarkStart w:id="1611" w:name="_Toc210127770"/>
        <w:bookmarkEnd w:id="1611"/>
      </w:moveFrom>
    </w:p>
    <w:p w14:paraId="7F89BA7D" w14:textId="25C0ABD4" w:rsidR="0089335E" w:rsidDel="00FF63C8" w:rsidRDefault="0089335E" w:rsidP="0089335E">
      <w:pPr>
        <w:pStyle w:val="OBBulletList"/>
        <w:numPr>
          <w:ilvl w:val="1"/>
          <w:numId w:val="14"/>
        </w:numPr>
        <w:rPr>
          <w:moveFrom w:id="1612" w:author="Nikki Papenfus" w:date="2025-09-29T17:06:00Z" w16du:dateUtc="2025-09-29T15:06:00Z"/>
          <w:bCs/>
        </w:rPr>
      </w:pPr>
      <w:moveFrom w:id="1613" w:author="Nikki Papenfus" w:date="2025-09-29T17:06:00Z" w16du:dateUtc="2025-09-29T15:06:00Z">
        <w:r w:rsidDel="00FF63C8">
          <w:rPr>
            <w:bCs/>
          </w:rPr>
          <w:t xml:space="preserve">Documents and files may be attached to </w:t>
        </w:r>
        <w:r w:rsidR="001A6339" w:rsidDel="00FF63C8">
          <w:rPr>
            <w:bCs/>
          </w:rPr>
          <w:t xml:space="preserve">a </w:t>
        </w:r>
        <w:r w:rsidDel="00FF63C8">
          <w:rPr>
            <w:bCs/>
          </w:rPr>
          <w:t>c</w:t>
        </w:r>
        <w:r w:rsidRPr="008D6102" w:rsidDel="00FF63C8">
          <w:rPr>
            <w:bCs/>
          </w:rPr>
          <w:t>ase</w:t>
        </w:r>
        <w:r w:rsidDel="00FF63C8">
          <w:rPr>
            <w:bCs/>
          </w:rPr>
          <w:t xml:space="preserve">. </w:t>
        </w:r>
        <w:bookmarkStart w:id="1614" w:name="_Toc210127771"/>
        <w:bookmarkEnd w:id="1614"/>
      </w:moveFrom>
    </w:p>
    <w:p w14:paraId="61C439AE" w14:textId="10C11338" w:rsidR="0089335E" w:rsidDel="00FF63C8" w:rsidRDefault="0089335E" w:rsidP="0089335E">
      <w:pPr>
        <w:pStyle w:val="OBBulletList"/>
        <w:numPr>
          <w:ilvl w:val="1"/>
          <w:numId w:val="14"/>
        </w:numPr>
        <w:rPr>
          <w:moveFrom w:id="1615" w:author="Nikki Papenfus" w:date="2025-09-29T17:06:00Z" w16du:dateUtc="2025-09-29T15:06:00Z"/>
          <w:bCs/>
        </w:rPr>
      </w:pPr>
      <w:moveFrom w:id="1616" w:author="Nikki Papenfus" w:date="2025-09-29T17:06:00Z" w16du:dateUtc="2025-09-29T15:06:00Z">
        <w:r w:rsidDel="00FF63C8">
          <w:rPr>
            <w:bCs/>
          </w:rPr>
          <w:t xml:space="preserve">Each case would have an activity timeline with associated tasks, emails and call logs. </w:t>
        </w:r>
        <w:bookmarkStart w:id="1617" w:name="_Toc210127772"/>
        <w:bookmarkEnd w:id="1617"/>
      </w:moveFrom>
    </w:p>
    <w:p w14:paraId="398E2799" w14:textId="68921D1B" w:rsidR="0089335E" w:rsidRPr="00A1584E" w:rsidDel="004A0949" w:rsidRDefault="0089335E" w:rsidP="00A1584E">
      <w:pPr>
        <w:pStyle w:val="CommentText"/>
        <w:rPr>
          <w:del w:id="1618" w:author="Nikki Papenfus" w:date="2025-09-29T12:08:00Z" w16du:dateUtc="2025-09-29T10:08:00Z"/>
          <w:bCs/>
        </w:rPr>
      </w:pPr>
      <w:bookmarkStart w:id="1619" w:name="_Toc210127773"/>
      <w:bookmarkEnd w:id="1619"/>
      <w:moveFromRangeEnd w:id="1606"/>
    </w:p>
    <w:p w14:paraId="6C191CBF" w14:textId="7BAD857E" w:rsidR="00D55DB2" w:rsidDel="004A0949" w:rsidRDefault="002E0E6C" w:rsidP="0030703F">
      <w:pPr>
        <w:pStyle w:val="OBBulletList"/>
        <w:numPr>
          <w:ilvl w:val="0"/>
          <w:numId w:val="0"/>
        </w:numPr>
        <w:rPr>
          <w:del w:id="1620" w:author="Nikki Papenfus" w:date="2025-09-29T12:08:00Z" w16du:dateUtc="2025-09-29T10:08:00Z"/>
        </w:rPr>
      </w:pPr>
      <w:del w:id="1621" w:author="Nikki Papenfus" w:date="2025-09-29T12:08:00Z" w16du:dateUtc="2025-09-29T10:08:00Z">
        <w:r w:rsidRPr="002E0E6C" w:rsidDel="004A0949">
          <w:rPr>
            <w:noProof/>
          </w:rPr>
          <w:drawing>
            <wp:inline distT="0" distB="0" distL="0" distR="0" wp14:anchorId="6F6B2D5E" wp14:editId="2D090907">
              <wp:extent cx="5672767" cy="5034915"/>
              <wp:effectExtent l="0" t="0" r="4445" b="0"/>
              <wp:docPr id="47393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810" name="Picture 1" descr="A screenshot of a computer&#10;&#10;AI-generated content may be incorrect."/>
                      <pic:cNvPicPr/>
                    </pic:nvPicPr>
                    <pic:blipFill rotWithShape="1">
                      <a:blip r:embed="rId24"/>
                      <a:srcRect t="694" b="1196"/>
                      <a:stretch>
                        <a:fillRect/>
                      </a:stretch>
                    </pic:blipFill>
                    <pic:spPr bwMode="auto">
                      <a:xfrm>
                        <a:off x="0" y="0"/>
                        <a:ext cx="5728598" cy="5084468"/>
                      </a:xfrm>
                      <a:prstGeom prst="rect">
                        <a:avLst/>
                      </a:prstGeom>
                      <a:ln>
                        <a:noFill/>
                      </a:ln>
                      <a:extLst>
                        <a:ext uri="{53640926-AAD7-44D8-BBD7-CCE9431645EC}">
                          <a14:shadowObscured xmlns:a14="http://schemas.microsoft.com/office/drawing/2010/main"/>
                        </a:ext>
                      </a:extLst>
                    </pic:spPr>
                  </pic:pic>
                </a:graphicData>
              </a:graphic>
            </wp:inline>
          </w:drawing>
        </w:r>
        <w:bookmarkStart w:id="1622" w:name="_Toc210127774"/>
        <w:bookmarkEnd w:id="1622"/>
      </w:del>
    </w:p>
    <w:p w14:paraId="249A54D2" w14:textId="3F9C6A25" w:rsidR="00D4610F" w:rsidRPr="0071265D" w:rsidDel="004A0949" w:rsidRDefault="00D4610F" w:rsidP="00D4610F">
      <w:pPr>
        <w:pStyle w:val="Caption"/>
        <w:rPr>
          <w:del w:id="1623" w:author="Nikki Papenfus" w:date="2025-09-29T12:08:00Z" w16du:dateUtc="2025-09-29T10:08:00Z"/>
          <w:bCs/>
        </w:rPr>
      </w:pPr>
      <w:del w:id="1624" w:author="Nikki Papenfus" w:date="2025-09-29T12:08:00Z" w16du:dateUtc="2025-09-29T10:08:00Z">
        <w:r w:rsidRPr="00E82754" w:rsidDel="004A0949">
          <w:rPr>
            <w:bCs/>
          </w:rPr>
          <w:delText xml:space="preserve">Figure </w:delText>
        </w:r>
        <w:r w:rsidRPr="00E82754" w:rsidDel="004A0949">
          <w:rPr>
            <w:i w:val="0"/>
          </w:rPr>
          <w:fldChar w:fldCharType="begin"/>
        </w:r>
        <w:r w:rsidRPr="00E82754" w:rsidDel="004A0949">
          <w:rPr>
            <w:bCs/>
          </w:rPr>
          <w:delInstrText xml:space="preserve"> SEQ Figure \* ARABIC </w:delInstrText>
        </w:r>
        <w:r w:rsidRPr="00E82754" w:rsidDel="004A0949">
          <w:rPr>
            <w:i w:val="0"/>
          </w:rPr>
          <w:fldChar w:fldCharType="separate"/>
        </w:r>
        <w:r w:rsidR="00610461" w:rsidDel="004A0949">
          <w:rPr>
            <w:bCs/>
            <w:noProof/>
          </w:rPr>
          <w:delText>5</w:delText>
        </w:r>
        <w:r w:rsidRPr="00E82754" w:rsidDel="004A0949">
          <w:rPr>
            <w:i w:val="0"/>
          </w:rPr>
          <w:fldChar w:fldCharType="end"/>
        </w:r>
        <w:r w:rsidRPr="00E82754" w:rsidDel="004A0949">
          <w:rPr>
            <w:bCs/>
          </w:rPr>
          <w:delText>: Proposed High-Level Data Model</w:delText>
        </w:r>
        <w:r w:rsidR="00B03E41" w:rsidRPr="00E82754" w:rsidDel="004A0949">
          <w:rPr>
            <w:bCs/>
          </w:rPr>
          <w:delText xml:space="preserve"> - Pets</w:delText>
        </w:r>
        <w:bookmarkStart w:id="1625" w:name="_Toc210127775"/>
        <w:bookmarkEnd w:id="1625"/>
      </w:del>
    </w:p>
    <w:p w14:paraId="44BDEBE4" w14:textId="52D98213" w:rsidR="00A1584E" w:rsidRPr="007E060E" w:rsidDel="004A0949" w:rsidRDefault="00A1584E" w:rsidP="00A1584E">
      <w:pPr>
        <w:pStyle w:val="OBBulletList"/>
        <w:rPr>
          <w:del w:id="1626" w:author="Nikki Papenfus" w:date="2025-09-29T12:08:00Z" w16du:dateUtc="2025-09-29T10:08:00Z"/>
        </w:rPr>
      </w:pPr>
      <w:del w:id="1627" w:author="Nikki Papenfus" w:date="2025-09-29T12:08:00Z" w16du:dateUtc="2025-09-29T10:08:00Z">
        <w:r w:rsidRPr="007E060E" w:rsidDel="004A0949">
          <w:rPr>
            <w:b/>
            <w:bCs/>
          </w:rPr>
          <w:delText>Pet</w:delText>
        </w:r>
        <w:r w:rsidDel="004A0949">
          <w:rPr>
            <w:b/>
            <w:bCs/>
          </w:rPr>
          <w:delText>s</w:delText>
        </w:r>
        <w:r w:rsidRPr="007E060E" w:rsidDel="004A0949">
          <w:rPr>
            <w:b/>
            <w:bCs/>
          </w:rPr>
          <w:delText xml:space="preserve"> - </w:delText>
        </w:r>
        <w:r w:rsidRPr="007E060E" w:rsidDel="004A0949">
          <w:delText>A new pet object will be created that forms the basis of the pet register.</w:delText>
        </w:r>
        <w:bookmarkStart w:id="1628" w:name="_Toc210127776"/>
        <w:bookmarkEnd w:id="1628"/>
      </w:del>
    </w:p>
    <w:p w14:paraId="450F5AAD" w14:textId="68C4451B" w:rsidR="00A1584E" w:rsidDel="004A0949" w:rsidRDefault="00A1584E" w:rsidP="00A1584E">
      <w:pPr>
        <w:pStyle w:val="OBBulletList"/>
        <w:numPr>
          <w:ilvl w:val="1"/>
          <w:numId w:val="14"/>
        </w:numPr>
        <w:rPr>
          <w:del w:id="1629" w:author="Nikki Papenfus" w:date="2025-09-29T12:08:00Z" w16du:dateUtc="2025-09-29T10:08:00Z"/>
        </w:rPr>
      </w:pPr>
      <w:del w:id="1630" w:author="Nikki Papenfus" w:date="2025-09-29T12:08:00Z" w16du:dateUtc="2025-09-29T10:08:00Z">
        <w:r w:rsidRPr="008D6102" w:rsidDel="004A0949">
          <w:delText>A pet request case</w:delText>
        </w:r>
        <w:r w:rsidDel="004A0949">
          <w:delText xml:space="preserve"> would</w:delText>
        </w:r>
        <w:r w:rsidRPr="008D6102" w:rsidDel="004A0949">
          <w:delText xml:space="preserve"> generate one or more pet records; however pet records could also be added and maintained independently of a </w:delText>
        </w:r>
        <w:r w:rsidR="00473E7A" w:rsidDel="004A0949">
          <w:delText xml:space="preserve">pet request </w:delText>
        </w:r>
        <w:r w:rsidRPr="008D6102" w:rsidDel="004A0949">
          <w:delText>case.</w:delText>
        </w:r>
        <w:bookmarkStart w:id="1631" w:name="_Toc210127777"/>
        <w:bookmarkEnd w:id="1631"/>
      </w:del>
    </w:p>
    <w:p w14:paraId="7916784F" w14:textId="1C4E2B0C" w:rsidR="00A1584E" w:rsidDel="004A0949" w:rsidRDefault="00A1584E" w:rsidP="00A1584E">
      <w:pPr>
        <w:pStyle w:val="OBBulletList"/>
        <w:numPr>
          <w:ilvl w:val="1"/>
          <w:numId w:val="14"/>
        </w:numPr>
        <w:rPr>
          <w:del w:id="1632" w:author="Nikki Papenfus" w:date="2025-09-29T12:08:00Z" w16du:dateUtc="2025-09-29T10:08:00Z"/>
        </w:rPr>
      </w:pPr>
      <w:del w:id="1633" w:author="Nikki Papenfus" w:date="2025-09-29T12:08:00Z" w16du:dateUtc="2025-09-29T10:08:00Z">
        <w:r w:rsidDel="004A0949">
          <w:delText>Pet records would be linked to, and visible from, the unit and tenancy.</w:delText>
        </w:r>
        <w:bookmarkStart w:id="1634" w:name="_Toc210127778"/>
        <w:bookmarkEnd w:id="1634"/>
      </w:del>
    </w:p>
    <w:p w14:paraId="6E126A41" w14:textId="557750B5" w:rsidR="00A1584E" w:rsidDel="00E1360B" w:rsidRDefault="00A1584E" w:rsidP="00A1584E">
      <w:pPr>
        <w:pStyle w:val="OBBulletList"/>
        <w:numPr>
          <w:ilvl w:val="1"/>
          <w:numId w:val="14"/>
        </w:numPr>
        <w:rPr>
          <w:moveFrom w:id="1635" w:author="Nikki Papenfus" w:date="2025-09-29T17:13:00Z" w16du:dateUtc="2025-09-29T15:13:00Z"/>
          <w:bCs/>
        </w:rPr>
      </w:pPr>
      <w:moveFromRangeStart w:id="1636" w:author="Nikki Papenfus" w:date="2025-09-29T17:13:00Z" w:name="move210058442"/>
      <w:moveFrom w:id="1637" w:author="Nikki Papenfus" w:date="2025-09-29T17:13:00Z" w16du:dateUtc="2025-09-29T15:13:00Z">
        <w:r w:rsidDel="00E1360B">
          <w:rPr>
            <w:bCs/>
          </w:rPr>
          <w:t xml:space="preserve">Documents and files may be attached to a pet record (for example vaccination certificates or a photo). </w:t>
        </w:r>
        <w:bookmarkStart w:id="1638" w:name="_Toc210127779"/>
        <w:bookmarkEnd w:id="1638"/>
      </w:moveFrom>
    </w:p>
    <w:p w14:paraId="53832DAF" w14:textId="49C14DDB" w:rsidR="00A1584E" w:rsidDel="00E1360B" w:rsidRDefault="00A1584E" w:rsidP="00A1584E">
      <w:pPr>
        <w:pStyle w:val="OBBulletList"/>
        <w:numPr>
          <w:ilvl w:val="1"/>
          <w:numId w:val="14"/>
        </w:numPr>
        <w:rPr>
          <w:moveFrom w:id="1639" w:author="Nikki Papenfus" w:date="2025-09-29T17:13:00Z" w16du:dateUtc="2025-09-29T15:13:00Z"/>
          <w:bCs/>
        </w:rPr>
      </w:pPr>
      <w:moveFrom w:id="1640" w:author="Nikki Papenfus" w:date="2025-09-29T17:13:00Z" w16du:dateUtc="2025-09-29T15:13:00Z">
        <w:r w:rsidDel="00E1360B">
          <w:rPr>
            <w:bCs/>
          </w:rPr>
          <w:t xml:space="preserve">Each pet record would have an activity timeline with associated tasks and emails (such as reminder emails to provide updated documentation). </w:t>
        </w:r>
        <w:bookmarkStart w:id="1641" w:name="_Toc210127780"/>
        <w:bookmarkEnd w:id="1641"/>
      </w:moveFrom>
    </w:p>
    <w:p w14:paraId="6A7C65F8" w14:textId="51CB04B6" w:rsidR="00A1584E" w:rsidDel="00E1360B" w:rsidRDefault="00A1584E" w:rsidP="00A1584E">
      <w:pPr>
        <w:pStyle w:val="OBBulletList"/>
        <w:numPr>
          <w:ilvl w:val="1"/>
          <w:numId w:val="14"/>
        </w:numPr>
        <w:rPr>
          <w:moveFrom w:id="1642" w:author="Nikki Papenfus" w:date="2025-09-29T17:13:00Z" w16du:dateUtc="2025-09-29T15:13:00Z"/>
          <w:bCs/>
        </w:rPr>
      </w:pPr>
      <w:moveFrom w:id="1643" w:author="Nikki Papenfus" w:date="2025-09-29T17:13:00Z" w16du:dateUtc="2025-09-29T15:13:00Z">
        <w:r w:rsidDel="00E1360B">
          <w:rPr>
            <w:bCs/>
          </w:rPr>
          <w:t>Where a pet record was generated from a pet request case, the case would be accessible along with a full history of the request approval or rejection.</w:t>
        </w:r>
        <w:bookmarkStart w:id="1644" w:name="_Toc210127781"/>
        <w:bookmarkEnd w:id="1644"/>
      </w:moveFrom>
    </w:p>
    <w:p w14:paraId="4160BB4D" w14:textId="25646115" w:rsidR="00A1584E" w:rsidDel="00E1360B" w:rsidRDefault="00A1584E" w:rsidP="00A1584E">
      <w:pPr>
        <w:pStyle w:val="OBBulletList"/>
        <w:numPr>
          <w:ilvl w:val="1"/>
          <w:numId w:val="14"/>
        </w:numPr>
        <w:rPr>
          <w:moveFrom w:id="1645" w:author="Nikki Papenfus" w:date="2025-09-29T17:13:00Z" w16du:dateUtc="2025-09-29T15:13:00Z"/>
          <w:bCs/>
        </w:rPr>
      </w:pPr>
      <w:moveFrom w:id="1646" w:author="Nikki Papenfus" w:date="2025-09-29T17:13:00Z" w16du:dateUtc="2025-09-29T15:13:00Z">
        <w:r w:rsidDel="00E1360B">
          <w:rPr>
            <w:bCs/>
          </w:rPr>
          <w:t>A full history of all current</w:t>
        </w:r>
        <w:r w:rsidRPr="00432141" w:rsidDel="00E1360B">
          <w:rPr>
            <w:bCs/>
          </w:rPr>
          <w:t xml:space="preserve"> </w:t>
        </w:r>
        <w:r w:rsidDel="00E1360B">
          <w:rPr>
            <w:bCs/>
          </w:rPr>
          <w:t xml:space="preserve">pets, prior pets and pets from rejected applications would be maintained and managed via the applicable status. </w:t>
        </w:r>
        <w:bookmarkStart w:id="1647" w:name="_Toc210127782"/>
        <w:bookmarkEnd w:id="1647"/>
      </w:moveFrom>
    </w:p>
    <w:moveFromRangeEnd w:id="1636"/>
    <w:p w14:paraId="0525FC74" w14:textId="56157434" w:rsidR="00DD70B4" w:rsidDel="004A0949" w:rsidRDefault="00DD70B4" w:rsidP="00DD70B4">
      <w:pPr>
        <w:pStyle w:val="OBBulletList"/>
        <w:rPr>
          <w:del w:id="1648" w:author="Nikki Papenfus" w:date="2025-09-29T12:08:00Z" w16du:dateUtc="2025-09-29T10:08:00Z"/>
        </w:rPr>
      </w:pPr>
      <w:del w:id="1649" w:author="Nikki Papenfus" w:date="2025-09-29T12:08:00Z" w16du:dateUtc="2025-09-29T10:08:00Z">
        <w:r w:rsidRPr="00DD70B4" w:rsidDel="004A0949">
          <w:rPr>
            <w:b/>
            <w:bCs/>
          </w:rPr>
          <w:delText>Pet Licence</w:delText>
        </w:r>
        <w:r w:rsidDel="004A0949">
          <w:delText xml:space="preserve"> – The existing Residential Contract record</w:delText>
        </w:r>
        <w:r w:rsidR="00614EB0" w:rsidDel="004A0949">
          <w:delText xml:space="preserve"> type in the </w:delText>
        </w:r>
        <w:r w:rsidR="00614EB0" w:rsidRPr="004B55E6" w:rsidDel="004A0949">
          <w:rPr>
            <w:b/>
            <w:bCs/>
          </w:rPr>
          <w:delText>Contract</w:delText>
        </w:r>
        <w:r w:rsidR="00614EB0" w:rsidDel="004A0949">
          <w:delText xml:space="preserve"> object </w:delText>
        </w:r>
        <w:r w:rsidDel="004A0949">
          <w:delText>will be used to save pet licences, in a similar manner to existing parking licence</w:delText>
        </w:r>
        <w:r w:rsidR="006E2D6C" w:rsidDel="004A0949">
          <w:delText>s</w:delText>
        </w:r>
        <w:r w:rsidDel="004A0949">
          <w:delText xml:space="preserve">. </w:delText>
        </w:r>
        <w:bookmarkStart w:id="1650" w:name="_Toc210127783"/>
        <w:bookmarkEnd w:id="1650"/>
      </w:del>
    </w:p>
    <w:p w14:paraId="28CE0678" w14:textId="34DA2868" w:rsidR="00777012" w:rsidDel="004A0949" w:rsidRDefault="00614EB0" w:rsidP="001755C2">
      <w:pPr>
        <w:pStyle w:val="OBBulletList"/>
        <w:numPr>
          <w:ilvl w:val="1"/>
          <w:numId w:val="14"/>
        </w:numPr>
        <w:rPr>
          <w:del w:id="1651" w:author="Nikki Papenfus" w:date="2025-09-29T12:08:00Z" w16du:dateUtc="2025-09-29T10:08:00Z"/>
        </w:rPr>
      </w:pPr>
      <w:del w:id="1652" w:author="Nikki Papenfus" w:date="2025-09-29T12:08:00Z" w16du:dateUtc="2025-09-29T10:08:00Z">
        <w:r w:rsidDel="004A0949">
          <w:delText xml:space="preserve">A new </w:delText>
        </w:r>
        <w:r w:rsidR="001755C2" w:rsidRPr="00DD70B4" w:rsidDel="004A0949">
          <w:delText xml:space="preserve">agreement </w:delText>
        </w:r>
        <w:r w:rsidR="001755C2" w:rsidDel="004A0949">
          <w:delText xml:space="preserve">type and </w:delText>
        </w:r>
        <w:r w:rsidR="001755C2" w:rsidRPr="00DD70B4" w:rsidDel="004A0949">
          <w:delText xml:space="preserve">document type </w:delText>
        </w:r>
        <w:r w:rsidR="001755C2" w:rsidDel="004A0949">
          <w:delText xml:space="preserve">would identify pet licences. </w:delText>
        </w:r>
        <w:bookmarkStart w:id="1653" w:name="_Toc210127784"/>
        <w:bookmarkEnd w:id="1653"/>
      </w:del>
    </w:p>
    <w:p w14:paraId="73B65977" w14:textId="22D887CE" w:rsidR="00DD70B4" w:rsidDel="004A0949" w:rsidRDefault="00DD70B4" w:rsidP="00DD70B4">
      <w:pPr>
        <w:pStyle w:val="OBBulletList"/>
        <w:numPr>
          <w:ilvl w:val="1"/>
          <w:numId w:val="14"/>
        </w:numPr>
        <w:rPr>
          <w:del w:id="1654" w:author="Nikki Papenfus" w:date="2025-09-29T12:08:00Z" w16du:dateUtc="2025-09-29T10:08:00Z"/>
        </w:rPr>
      </w:pPr>
      <w:del w:id="1655" w:author="Nikki Papenfus" w:date="2025-09-29T12:08:00Z" w16du:dateUtc="2025-09-29T10:08:00Z">
        <w:r w:rsidRPr="00DD70B4" w:rsidDel="004A0949">
          <w:delText>The pet licence will be linked</w:delText>
        </w:r>
        <w:r w:rsidR="00184D8B" w:rsidDel="004A0949">
          <w:delText xml:space="preserve"> to</w:delText>
        </w:r>
        <w:r w:rsidR="00385F34" w:rsidDel="004A0949">
          <w:delText xml:space="preserve">, and visible from, </w:delText>
        </w:r>
        <w:r w:rsidRPr="00DD70B4" w:rsidDel="004A0949">
          <w:delText xml:space="preserve">the </w:delText>
        </w:r>
        <w:r w:rsidR="00D3307F" w:rsidDel="004A0949">
          <w:delText xml:space="preserve">related </w:delText>
        </w:r>
        <w:r w:rsidRPr="00DD70B4" w:rsidDel="004A0949">
          <w:delText xml:space="preserve">residential tenancy. </w:delText>
        </w:r>
        <w:bookmarkStart w:id="1656" w:name="_Toc210127785"/>
        <w:bookmarkEnd w:id="1656"/>
      </w:del>
    </w:p>
    <w:p w14:paraId="2F171CF7" w14:textId="38DF7524" w:rsidR="00777012" w:rsidRPr="00DD70B4" w:rsidDel="004A0949" w:rsidRDefault="00777012" w:rsidP="00DD70B4">
      <w:pPr>
        <w:pStyle w:val="OBBulletList"/>
        <w:numPr>
          <w:ilvl w:val="1"/>
          <w:numId w:val="14"/>
        </w:numPr>
        <w:rPr>
          <w:del w:id="1657" w:author="Nikki Papenfus" w:date="2025-09-29T12:08:00Z" w16du:dateUtc="2025-09-29T10:08:00Z"/>
        </w:rPr>
      </w:pPr>
      <w:del w:id="1658" w:author="Nikki Papenfus" w:date="2025-09-29T12:08:00Z" w16du:dateUtc="2025-09-29T10:08:00Z">
        <w:r w:rsidDel="004A0949">
          <w:delText>The pet licence would have a separate status, start date and</w:delText>
        </w:r>
        <w:r w:rsidR="00006F00" w:rsidDel="004A0949">
          <w:delText xml:space="preserve"> </w:delText>
        </w:r>
        <w:r w:rsidDel="004A0949">
          <w:delText xml:space="preserve">end date to the residential tenancy </w:delText>
        </w:r>
        <w:r w:rsidR="00006F00" w:rsidDel="004A0949">
          <w:delText>allowing for pet</w:delText>
        </w:r>
        <w:r w:rsidR="00DA36B4" w:rsidDel="004A0949">
          <w:delText xml:space="preserve"> licences to start or end </w:delText>
        </w:r>
        <w:r w:rsidR="00006F00" w:rsidDel="004A0949">
          <w:delText xml:space="preserve">mid-term. </w:delText>
        </w:r>
        <w:bookmarkStart w:id="1659" w:name="_Toc210127786"/>
        <w:bookmarkEnd w:id="1659"/>
      </w:del>
    </w:p>
    <w:p w14:paraId="5585DF89" w14:textId="19AA045C" w:rsidR="00A56F5A" w:rsidRPr="00DD70B4" w:rsidDel="008F0A05" w:rsidRDefault="001755C2" w:rsidP="004B55E6">
      <w:pPr>
        <w:pStyle w:val="OBBulletList"/>
        <w:numPr>
          <w:ilvl w:val="1"/>
          <w:numId w:val="14"/>
        </w:numPr>
        <w:rPr>
          <w:moveFrom w:id="1660" w:author="Nikki Papenfus" w:date="2025-09-29T17:15:00Z" w16du:dateUtc="2025-09-29T15:15:00Z"/>
        </w:rPr>
      </w:pPr>
      <w:moveFromRangeStart w:id="1661" w:author="Nikki Papenfus" w:date="2025-09-29T17:15:00Z" w:name="move210058531"/>
      <w:moveFrom w:id="1662" w:author="Nikki Papenfus" w:date="2025-09-29T17:15:00Z" w16du:dateUtc="2025-09-29T15:15:00Z">
        <w:r w:rsidDel="008F0A05">
          <w:t xml:space="preserve">Pet licence documents would be generated and sent </w:t>
        </w:r>
        <w:r w:rsidR="00275DDF" w:rsidDel="008F0A05">
          <w:t xml:space="preserve">to customers </w:t>
        </w:r>
        <w:r w:rsidDel="008F0A05">
          <w:t xml:space="preserve">for signing via the existing </w:t>
        </w:r>
        <w:r w:rsidR="006F22F8" w:rsidDel="008F0A05">
          <w:rPr>
            <w:b/>
            <w:bCs/>
          </w:rPr>
          <w:t>A</w:t>
        </w:r>
        <w:r w:rsidRPr="004B55E6" w:rsidDel="008F0A05">
          <w:rPr>
            <w:b/>
            <w:bCs/>
          </w:rPr>
          <w:t>greement</w:t>
        </w:r>
        <w:r w:rsidDel="008F0A05">
          <w:t xml:space="preserve"> object and </w:t>
        </w:r>
        <w:r w:rsidR="00006F00" w:rsidDel="008F0A05">
          <w:t>Adobe Sign</w:t>
        </w:r>
        <w:r w:rsidDel="008F0A05">
          <w:t xml:space="preserve"> functionality.  </w:t>
        </w:r>
        <w:bookmarkStart w:id="1663" w:name="_Toc210127787"/>
        <w:bookmarkEnd w:id="1663"/>
      </w:moveFrom>
    </w:p>
    <w:moveFromRangeEnd w:id="1661"/>
    <w:p w14:paraId="5DE989C9" w14:textId="06D126B4" w:rsidR="008D6102" w:rsidRPr="008D6102" w:rsidDel="004A0949" w:rsidRDefault="00AE64F7" w:rsidP="00AE64F7">
      <w:pPr>
        <w:pStyle w:val="OBBulletList"/>
        <w:rPr>
          <w:del w:id="1664" w:author="Nikki Papenfus" w:date="2025-09-29T12:08:00Z" w16du:dateUtc="2025-09-29T10:08:00Z"/>
        </w:rPr>
      </w:pPr>
      <w:del w:id="1665" w:author="Nikki Papenfus" w:date="2025-09-29T12:08:00Z" w16du:dateUtc="2025-09-29T10:08:00Z">
        <w:r w:rsidRPr="00AE64F7" w:rsidDel="004A0949">
          <w:rPr>
            <w:b/>
            <w:bCs/>
          </w:rPr>
          <w:delText>Building</w:delText>
        </w:r>
        <w:r w:rsidDel="004A0949">
          <w:delText xml:space="preserve"> – Both buildings and units could be identified as allowing pets. Each building may have its own pet policy and pet capacity limits. </w:delText>
        </w:r>
        <w:bookmarkStart w:id="1666" w:name="_Toc210127788"/>
        <w:bookmarkEnd w:id="1666"/>
      </w:del>
    </w:p>
    <w:p w14:paraId="1A097682" w14:textId="30282DA6" w:rsidR="00AA7817" w:rsidDel="004A0949" w:rsidRDefault="00AE64F7" w:rsidP="00963E67">
      <w:pPr>
        <w:pStyle w:val="OBBulletList"/>
        <w:numPr>
          <w:ilvl w:val="1"/>
          <w:numId w:val="14"/>
        </w:numPr>
        <w:rPr>
          <w:del w:id="1667" w:author="Nikki Papenfus" w:date="2025-09-29T12:08:00Z" w16du:dateUtc="2025-09-29T10:08:00Z"/>
        </w:rPr>
      </w:pPr>
      <w:del w:id="1668" w:author="Nikki Papenfus" w:date="2025-09-29T12:08:00Z" w16du:dateUtc="2025-09-29T10:08:00Z">
        <w:r w:rsidRPr="00AE64F7" w:rsidDel="004A0949">
          <w:delText>Note that g</w:delText>
        </w:r>
        <w:r w:rsidR="00B03E41" w:rsidRPr="00AE64F7" w:rsidDel="004A0949">
          <w:delText xml:space="preserve">iven the current data structure </w:delText>
        </w:r>
        <w:r w:rsidRPr="00AE64F7" w:rsidDel="004A0949">
          <w:delText xml:space="preserve">in which a unit’s </w:delText>
        </w:r>
        <w:r w:rsidR="001D734B" w:rsidDel="004A0949">
          <w:delText>f</w:delText>
        </w:r>
        <w:r w:rsidRPr="00AE64F7" w:rsidDel="004A0949">
          <w:delText>loor is a picklist value (as opposed to a separate object), it</w:delText>
        </w:r>
        <w:r w:rsidR="00B03E41" w:rsidRPr="00AE64F7" w:rsidDel="004A0949">
          <w:delText xml:space="preserve"> will not be possible to configure pet capacity by floor</w:delText>
        </w:r>
        <w:r w:rsidDel="004A0949">
          <w:delText xml:space="preserve">. </w:delText>
        </w:r>
        <w:r w:rsidR="00B03E41" w:rsidRPr="00AE64F7" w:rsidDel="004A0949">
          <w:delText xml:space="preserve">There will </w:delText>
        </w:r>
        <w:r w:rsidR="00E82754" w:rsidDel="004A0949">
          <w:delText xml:space="preserve">however </w:delText>
        </w:r>
        <w:r w:rsidR="00B03E41" w:rsidRPr="00AE64F7" w:rsidDel="004A0949">
          <w:delText xml:space="preserve">be limited ability to report on pet data at a floor level. </w:delText>
        </w:r>
        <w:bookmarkStart w:id="1669" w:name="_Toc210127789"/>
        <w:bookmarkEnd w:id="1669"/>
      </w:del>
    </w:p>
    <w:p w14:paraId="3F29FE0B" w14:textId="1F632E69" w:rsidR="00AA7817" w:rsidDel="004A0949" w:rsidRDefault="00D84417" w:rsidP="0030703F">
      <w:pPr>
        <w:pStyle w:val="OBBulletList"/>
        <w:numPr>
          <w:ilvl w:val="0"/>
          <w:numId w:val="0"/>
        </w:numPr>
        <w:rPr>
          <w:del w:id="1670" w:author="Nikki Papenfus" w:date="2025-09-29T12:08:00Z" w16du:dateUtc="2025-09-29T10:08:00Z"/>
        </w:rPr>
      </w:pPr>
      <w:del w:id="1671" w:author="Nikki Papenfus" w:date="2025-09-29T12:08:00Z" w16du:dateUtc="2025-09-29T10:08:00Z">
        <w:r w:rsidRPr="00D84417" w:rsidDel="004A0949">
          <w:rPr>
            <w:noProof/>
          </w:rPr>
          <w:delText xml:space="preserve"> </w:delText>
        </w:r>
        <w:r w:rsidR="00622109" w:rsidRPr="00622109" w:rsidDel="004A0949">
          <w:rPr>
            <w:noProof/>
          </w:rPr>
          <w:drawing>
            <wp:inline distT="0" distB="0" distL="0" distR="0" wp14:anchorId="1631F920" wp14:editId="7AE4E2A2">
              <wp:extent cx="5661764" cy="3316087"/>
              <wp:effectExtent l="0" t="0" r="0" b="0"/>
              <wp:docPr id="138740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9708" name=""/>
                      <pic:cNvPicPr/>
                    </pic:nvPicPr>
                    <pic:blipFill>
                      <a:blip r:embed="rId25"/>
                      <a:stretch>
                        <a:fillRect/>
                      </a:stretch>
                    </pic:blipFill>
                    <pic:spPr>
                      <a:xfrm>
                        <a:off x="0" y="0"/>
                        <a:ext cx="5739655" cy="3361708"/>
                      </a:xfrm>
                      <a:prstGeom prst="rect">
                        <a:avLst/>
                      </a:prstGeom>
                    </pic:spPr>
                  </pic:pic>
                </a:graphicData>
              </a:graphic>
            </wp:inline>
          </w:drawing>
        </w:r>
        <w:bookmarkStart w:id="1672" w:name="_Toc210127790"/>
        <w:bookmarkEnd w:id="1672"/>
      </w:del>
    </w:p>
    <w:p w14:paraId="528C1910" w14:textId="099A4679" w:rsidR="00AA7817" w:rsidRPr="0071265D" w:rsidDel="004A0949" w:rsidRDefault="00AA7817" w:rsidP="00AA7817">
      <w:pPr>
        <w:pStyle w:val="Caption"/>
        <w:rPr>
          <w:del w:id="1673" w:author="Nikki Papenfus" w:date="2025-09-29T12:08:00Z" w16du:dateUtc="2025-09-29T10:08:00Z"/>
          <w:bCs/>
        </w:rPr>
      </w:pPr>
      <w:del w:id="1674" w:author="Nikki Papenfus" w:date="2025-09-29T12:08:00Z" w16du:dateUtc="2025-09-29T10:08:00Z">
        <w:r w:rsidRPr="00E82754" w:rsidDel="004A0949">
          <w:rPr>
            <w:bCs/>
          </w:rPr>
          <w:delText xml:space="preserve">Figure </w:delText>
        </w:r>
        <w:r w:rsidRPr="00E82754" w:rsidDel="004A0949">
          <w:rPr>
            <w:i w:val="0"/>
          </w:rPr>
          <w:fldChar w:fldCharType="begin"/>
        </w:r>
        <w:r w:rsidRPr="00E82754" w:rsidDel="004A0949">
          <w:rPr>
            <w:bCs/>
          </w:rPr>
          <w:delInstrText xml:space="preserve"> SEQ Figure \* ARABIC </w:delInstrText>
        </w:r>
        <w:r w:rsidRPr="00E82754" w:rsidDel="004A0949">
          <w:rPr>
            <w:i w:val="0"/>
          </w:rPr>
          <w:fldChar w:fldCharType="separate"/>
        </w:r>
        <w:r w:rsidR="00610461" w:rsidDel="004A0949">
          <w:rPr>
            <w:bCs/>
            <w:noProof/>
          </w:rPr>
          <w:delText>6</w:delText>
        </w:r>
        <w:r w:rsidRPr="00E82754" w:rsidDel="004A0949">
          <w:rPr>
            <w:i w:val="0"/>
          </w:rPr>
          <w:fldChar w:fldCharType="end"/>
        </w:r>
        <w:r w:rsidRPr="00E82754" w:rsidDel="004A0949">
          <w:rPr>
            <w:bCs/>
          </w:rPr>
          <w:delText xml:space="preserve">: Proposed High-Level Data Model </w:delText>
        </w:r>
        <w:r w:rsidDel="004A0949">
          <w:rPr>
            <w:bCs/>
          </w:rPr>
          <w:delText>–</w:delText>
        </w:r>
        <w:r w:rsidRPr="00E82754" w:rsidDel="004A0949">
          <w:rPr>
            <w:bCs/>
          </w:rPr>
          <w:delText xml:space="preserve"> </w:delText>
        </w:r>
        <w:r w:rsidDel="004A0949">
          <w:rPr>
            <w:bCs/>
          </w:rPr>
          <w:delText>Formal Rent Challenges</w:delText>
        </w:r>
        <w:r w:rsidR="004B1DB8" w:rsidDel="004A0949">
          <w:rPr>
            <w:bCs/>
          </w:rPr>
          <w:delText xml:space="preserve"> &amp; ASB Possession</w:delText>
        </w:r>
        <w:bookmarkStart w:id="1675" w:name="_Toc210127791"/>
        <w:bookmarkEnd w:id="1675"/>
      </w:del>
    </w:p>
    <w:p w14:paraId="1AED1BB7" w14:textId="5BC02AB6" w:rsidR="00B34F95" w:rsidRPr="0066450F" w:rsidDel="004A0949" w:rsidRDefault="00AA7817" w:rsidP="00AA7817">
      <w:pPr>
        <w:pStyle w:val="OBBulletList"/>
        <w:rPr>
          <w:del w:id="1676" w:author="Nikki Papenfus" w:date="2025-09-29T12:08:00Z" w16du:dateUtc="2025-09-29T10:08:00Z"/>
        </w:rPr>
      </w:pPr>
      <w:del w:id="1677" w:author="Nikki Papenfus" w:date="2025-09-29T12:08:00Z" w16du:dateUtc="2025-09-29T10:08:00Z">
        <w:r w:rsidRPr="0066450F" w:rsidDel="004A0949">
          <w:rPr>
            <w:b/>
            <w:bCs/>
          </w:rPr>
          <w:delText xml:space="preserve">Formal Rent Challenge – </w:delText>
        </w:r>
        <w:r w:rsidR="00383324" w:rsidRPr="0066450F" w:rsidDel="004A0949">
          <w:delText>Case records with</w:delText>
        </w:r>
        <w:r w:rsidR="00684A29" w:rsidDel="004A0949">
          <w:delText xml:space="preserve"> a</w:delText>
        </w:r>
        <w:r w:rsidR="00383324" w:rsidRPr="0066450F" w:rsidDel="004A0949">
          <w:delText xml:space="preserve"> </w:delText>
        </w:r>
        <w:r w:rsidR="00383324" w:rsidRPr="0066450F" w:rsidDel="004A0949">
          <w:rPr>
            <w:i/>
            <w:iCs/>
          </w:rPr>
          <w:delText>Formal Rent Challenge</w:delText>
        </w:r>
        <w:r w:rsidR="00383324" w:rsidRPr="0066450F" w:rsidDel="004A0949">
          <w:delText xml:space="preserve"> record type would be linked to</w:delText>
        </w:r>
        <w:r w:rsidR="006938B2" w:rsidDel="004A0949">
          <w:delText xml:space="preserve">, and visible from, </w:delText>
        </w:r>
        <w:r w:rsidR="00963E67" w:rsidRPr="0066450F" w:rsidDel="004A0949">
          <w:delText xml:space="preserve">the corresponding </w:delText>
        </w:r>
        <w:r w:rsidR="00960ED7" w:rsidRPr="00A968CA" w:rsidDel="004A0949">
          <w:delText>tenancy</w:delText>
        </w:r>
        <w:r w:rsidR="00960ED7" w:rsidRPr="00960ED7" w:rsidDel="004A0949">
          <w:delText xml:space="preserve"> and </w:delText>
        </w:r>
        <w:r w:rsidR="00960ED7" w:rsidRPr="004B55E6" w:rsidDel="004A0949">
          <w:delText>tenancy review</w:delText>
        </w:r>
        <w:r w:rsidR="00960ED7" w:rsidRPr="00960ED7" w:rsidDel="004A0949">
          <w:delText xml:space="preserve"> </w:delText>
        </w:r>
        <w:r w:rsidR="00960ED7" w:rsidRPr="00A968CA" w:rsidDel="004A0949">
          <w:delText>opportunity</w:delText>
        </w:r>
        <w:r w:rsidR="00B34F95" w:rsidRPr="0066450F" w:rsidDel="004A0949">
          <w:delText>.</w:delText>
        </w:r>
        <w:bookmarkStart w:id="1678" w:name="_Toc210127792"/>
        <w:bookmarkEnd w:id="1678"/>
      </w:del>
    </w:p>
    <w:p w14:paraId="33D997E9" w14:textId="60469FE6" w:rsidR="00A717C2" w:rsidRPr="0066450F" w:rsidDel="004A0949" w:rsidRDefault="003044B1" w:rsidP="00E858E0">
      <w:pPr>
        <w:pStyle w:val="OBBulletList"/>
        <w:rPr>
          <w:del w:id="1679" w:author="Nikki Papenfus" w:date="2025-09-29T12:08:00Z" w16du:dateUtc="2025-09-29T10:08:00Z"/>
          <w:b/>
          <w:bCs/>
        </w:rPr>
      </w:pPr>
      <w:del w:id="1680" w:author="Nikki Papenfus" w:date="2025-09-29T12:08:00Z" w16du:dateUtc="2025-09-29T10:08:00Z">
        <w:r w:rsidRPr="0066450F" w:rsidDel="004A0949">
          <w:rPr>
            <w:b/>
            <w:bCs/>
          </w:rPr>
          <w:delText xml:space="preserve">ASB </w:delText>
        </w:r>
        <w:r w:rsidR="00CA123F" w:rsidRPr="0066450F" w:rsidDel="004A0949">
          <w:rPr>
            <w:b/>
            <w:bCs/>
          </w:rPr>
          <w:delText xml:space="preserve">Possession </w:delText>
        </w:r>
        <w:r w:rsidRPr="0066450F" w:rsidDel="004A0949">
          <w:rPr>
            <w:b/>
            <w:bCs/>
          </w:rPr>
          <w:delText xml:space="preserve">Cases </w:delText>
        </w:r>
        <w:r w:rsidR="00CA123F" w:rsidRPr="0066450F" w:rsidDel="004A0949">
          <w:rPr>
            <w:b/>
            <w:bCs/>
          </w:rPr>
          <w:delText xml:space="preserve">– </w:delText>
        </w:r>
        <w:r w:rsidR="00CA123F" w:rsidRPr="0066450F" w:rsidDel="004A0949">
          <w:delText xml:space="preserve">Case records with an </w:delText>
        </w:r>
        <w:r w:rsidR="00CA123F" w:rsidRPr="0066450F" w:rsidDel="004A0949">
          <w:rPr>
            <w:i/>
            <w:iCs/>
          </w:rPr>
          <w:delText>ASB Possession</w:delText>
        </w:r>
        <w:r w:rsidR="00CA123F" w:rsidRPr="0066450F" w:rsidDel="004A0949">
          <w:delText xml:space="preserve"> record type would be linked to</w:delText>
        </w:r>
        <w:r w:rsidR="00E858E0" w:rsidRPr="0066450F" w:rsidDel="004A0949">
          <w:delText xml:space="preserve"> t</w:delText>
        </w:r>
        <w:r w:rsidR="00CA123F" w:rsidRPr="0066450F" w:rsidDel="004A0949">
          <w:delText>he tenancy</w:delText>
        </w:r>
        <w:r w:rsidR="00A717C2" w:rsidRPr="0066450F" w:rsidDel="004A0949">
          <w:delText xml:space="preserve"> to be served notice</w:delText>
        </w:r>
        <w:r w:rsidR="00E858E0" w:rsidRPr="0066450F" w:rsidDel="004A0949">
          <w:delText xml:space="preserve"> as well as i</w:delText>
        </w:r>
        <w:r w:rsidR="00A717C2" w:rsidRPr="0066450F" w:rsidDel="004A0949">
          <w:delText>ndividual perpetrators (person accounts)</w:delText>
        </w:r>
        <w:r w:rsidR="00CA123F" w:rsidRPr="0066450F" w:rsidDel="004A0949">
          <w:delText>.</w:delText>
        </w:r>
        <w:bookmarkStart w:id="1681" w:name="_Toc210127793"/>
        <w:bookmarkEnd w:id="1681"/>
      </w:del>
    </w:p>
    <w:p w14:paraId="0EDF311A" w14:textId="4A87AAEB" w:rsidR="0066450F" w:rsidRPr="0066450F" w:rsidDel="004A0949" w:rsidRDefault="0066450F" w:rsidP="00156471">
      <w:pPr>
        <w:pStyle w:val="OBBulletList"/>
        <w:rPr>
          <w:del w:id="1682" w:author="Nikki Papenfus" w:date="2025-09-29T12:08:00Z" w16du:dateUtc="2025-09-29T10:08:00Z"/>
          <w:b/>
          <w:bCs/>
        </w:rPr>
      </w:pPr>
      <w:del w:id="1683" w:author="Nikki Papenfus" w:date="2025-09-29T12:08:00Z" w16du:dateUtc="2025-09-29T10:08:00Z">
        <w:r w:rsidRPr="0066450F" w:rsidDel="004A0949">
          <w:rPr>
            <w:b/>
            <w:bCs/>
          </w:rPr>
          <w:delText>Report</w:delText>
        </w:r>
        <w:r w:rsidRPr="0066450F" w:rsidDel="004A0949">
          <w:delText xml:space="preserve"> - </w:delText>
        </w:r>
        <w:r w:rsidR="00E858E0" w:rsidRPr="0066450F" w:rsidDel="004A0949">
          <w:delText xml:space="preserve">Each </w:delText>
        </w:r>
        <w:r w:rsidRPr="0066450F" w:rsidDel="004A0949">
          <w:delText xml:space="preserve">ASB </w:delText>
        </w:r>
        <w:r w:rsidR="00E858E0" w:rsidRPr="0066450F" w:rsidDel="004A0949">
          <w:delText>case would have one more reports</w:delText>
        </w:r>
        <w:r w:rsidR="00D84417" w:rsidDel="004A0949">
          <w:delText xml:space="preserve">, each with a </w:delText>
        </w:r>
        <w:r w:rsidR="00622109" w:rsidDel="004A0949">
          <w:delText>separate</w:delText>
        </w:r>
        <w:r w:rsidR="00D84417" w:rsidDel="004A0949">
          <w:delText xml:space="preserve"> </w:delText>
        </w:r>
        <w:r w:rsidR="00E858E0" w:rsidRPr="0066450F" w:rsidDel="004A0949">
          <w:delText>reporter.</w:delText>
        </w:r>
        <w:r w:rsidR="00B40BA2" w:rsidRPr="0066450F" w:rsidDel="004A0949">
          <w:delText xml:space="preserve"> </w:delText>
        </w:r>
        <w:r w:rsidR="00503628" w:rsidDel="004A0949">
          <w:delText>(</w:delText>
        </w:r>
        <w:r w:rsidR="00D84417" w:rsidDel="004A0949">
          <w:delText xml:space="preserve">Report records may be extended </w:delText>
        </w:r>
        <w:r w:rsidR="00DA320D" w:rsidDel="004A0949">
          <w:delText xml:space="preserve">in future </w:delText>
        </w:r>
        <w:r w:rsidR="00D84417" w:rsidDel="004A0949">
          <w:delText xml:space="preserve">to </w:delText>
        </w:r>
        <w:r w:rsidR="00503628" w:rsidDel="004A0949">
          <w:delText xml:space="preserve">include </w:delText>
        </w:r>
        <w:r w:rsidR="00D84417" w:rsidDel="004A0949">
          <w:delText>complaint</w:delText>
        </w:r>
        <w:r w:rsidR="00622109" w:rsidDel="004A0949">
          <w:delText xml:space="preserve">, maintenance </w:delText>
        </w:r>
        <w:r w:rsidR="00D84417" w:rsidDel="004A0949">
          <w:delText xml:space="preserve">or incident reports </w:delText>
        </w:r>
        <w:r w:rsidR="004E3302" w:rsidDel="004A0949">
          <w:delText>as new case types are added</w:delText>
        </w:r>
        <w:r w:rsidR="00C82AF7" w:rsidDel="004A0949">
          <w:delText xml:space="preserve"> over time</w:delText>
        </w:r>
        <w:r w:rsidR="00D84417" w:rsidDel="004A0949">
          <w:delText>.</w:delText>
        </w:r>
        <w:r w:rsidR="004E3302" w:rsidDel="004A0949">
          <w:delText>)</w:delText>
        </w:r>
        <w:r w:rsidR="00D84417" w:rsidDel="004A0949">
          <w:delText xml:space="preserve"> </w:delText>
        </w:r>
        <w:bookmarkStart w:id="1684" w:name="_Toc210127794"/>
        <w:bookmarkEnd w:id="1684"/>
      </w:del>
    </w:p>
    <w:p w14:paraId="104581F0" w14:textId="6A103ED7" w:rsidR="0062356F" w:rsidRPr="00981C6A" w:rsidDel="004A0949" w:rsidRDefault="00EF1B60" w:rsidP="00A923E5">
      <w:pPr>
        <w:pStyle w:val="OBBulletList"/>
        <w:numPr>
          <w:ilvl w:val="1"/>
          <w:numId w:val="14"/>
        </w:numPr>
        <w:rPr>
          <w:del w:id="1685" w:author="Nikki Papenfus" w:date="2025-09-29T12:08:00Z" w16du:dateUtc="2025-09-29T10:08:00Z"/>
        </w:rPr>
      </w:pPr>
      <w:del w:id="1686" w:author="Nikki Papenfus" w:date="2025-09-29T12:08:00Z" w16du:dateUtc="2025-09-29T10:08:00Z">
        <w:r w:rsidDel="004A0949">
          <w:delText>Documents and files (</w:delText>
        </w:r>
        <w:r w:rsidR="004B7C38" w:rsidDel="004A0949">
          <w:delText>including</w:delText>
        </w:r>
        <w:r w:rsidDel="004A0949">
          <w:delText xml:space="preserve"> evidence</w:delText>
        </w:r>
        <w:r w:rsidR="004B7C38" w:rsidDel="004A0949">
          <w:delText xml:space="preserve"> of antisocial behaviour</w:delText>
        </w:r>
        <w:r w:rsidDel="004A0949">
          <w:delText>) may be uploaded for each report</w:delText>
        </w:r>
        <w:r w:rsidR="004B7C38" w:rsidDel="004A0949">
          <w:delText>. S</w:delText>
        </w:r>
        <w:r w:rsidR="0066450F" w:rsidRPr="00981C6A" w:rsidDel="004A0949">
          <w:delText xml:space="preserve">eparate emails or correspondence sent to </w:delText>
        </w:r>
        <w:r w:rsidR="009E4284" w:rsidDel="004A0949">
          <w:delText>an individual</w:delText>
        </w:r>
        <w:r w:rsidR="00355B97" w:rsidRPr="00981C6A" w:rsidDel="004A0949">
          <w:delText xml:space="preserve"> </w:delText>
        </w:r>
        <w:r w:rsidR="0066450F" w:rsidRPr="00981C6A" w:rsidDel="004A0949">
          <w:delText>reporter</w:delText>
        </w:r>
        <w:r w:rsidR="00A90103" w:rsidDel="004A0949">
          <w:delText xml:space="preserve"> will be </w:delText>
        </w:r>
        <w:r w:rsidR="00077FB0" w:rsidDel="004A0949">
          <w:delText>linked to the report and visible in an activity timeline</w:delText>
        </w:r>
        <w:r w:rsidR="0066450F" w:rsidRPr="004B55E6" w:rsidDel="004A0949">
          <w:delText xml:space="preserve">. </w:delText>
        </w:r>
        <w:bookmarkStart w:id="1687" w:name="_Toc210127795"/>
        <w:bookmarkEnd w:id="1687"/>
      </w:del>
    </w:p>
    <w:p w14:paraId="5C23A9FD" w14:textId="4A408F15" w:rsidR="001B37DF" w:rsidRPr="00467F3C" w:rsidDel="00A8675F" w:rsidRDefault="00072A60" w:rsidP="0030456F">
      <w:pPr>
        <w:pStyle w:val="Level3Heading"/>
        <w:rPr>
          <w:del w:id="1688" w:author="Nikki Papenfus" w:date="2025-09-29T12:10:00Z" w16du:dateUtc="2025-09-29T10:10:00Z"/>
        </w:rPr>
      </w:pPr>
      <w:bookmarkStart w:id="1689" w:name="Integration"/>
      <w:bookmarkEnd w:id="1689"/>
      <w:del w:id="1690" w:author="Nikki Papenfus" w:date="2025-09-29T12:10:00Z" w16du:dateUtc="2025-09-29T10:10:00Z">
        <w:r w:rsidRPr="00467F3C" w:rsidDel="00A8675F">
          <w:delText>Integration</w:delText>
        </w:r>
        <w:r w:rsidR="001B37DF" w:rsidRPr="00467F3C" w:rsidDel="00A8675F">
          <w:delText xml:space="preserve"> </w:delText>
        </w:r>
        <w:bookmarkStart w:id="1691" w:name="_Toc210127796"/>
        <w:bookmarkEnd w:id="1691"/>
      </w:del>
    </w:p>
    <w:p w14:paraId="0BCC640A" w14:textId="790E401D" w:rsidR="002B494D" w:rsidRPr="00467F3C" w:rsidDel="00A8675F" w:rsidRDefault="002B494D" w:rsidP="002B494D">
      <w:pPr>
        <w:pStyle w:val="Level4Heading"/>
        <w:rPr>
          <w:del w:id="1692" w:author="Nikki Papenfus" w:date="2025-09-29T12:10:00Z" w16du:dateUtc="2025-09-29T10:10:00Z"/>
        </w:rPr>
      </w:pPr>
      <w:bookmarkStart w:id="1693" w:name="_Toc136594844"/>
      <w:del w:id="1694" w:author="Nikki Papenfus" w:date="2025-09-29T12:10:00Z" w16du:dateUtc="2025-09-29T10:10:00Z">
        <w:r w:rsidRPr="00467F3C" w:rsidDel="00A8675F">
          <w:delText>Qube</w:delText>
        </w:r>
        <w:bookmarkStart w:id="1695" w:name="_Toc210127797"/>
        <w:bookmarkEnd w:id="1695"/>
      </w:del>
    </w:p>
    <w:bookmarkEnd w:id="1693"/>
    <w:p w14:paraId="4E42D027" w14:textId="31792E19" w:rsidR="001A640F" w:rsidRPr="00467F3C" w:rsidDel="0023710E" w:rsidRDefault="007F20D5" w:rsidP="001A640F">
      <w:pPr>
        <w:pStyle w:val="CommentText"/>
        <w:rPr>
          <w:moveFrom w:id="1696" w:author="Nikki Papenfus" w:date="2025-09-29T16:58:00Z" w16du:dateUtc="2025-09-29T14:58:00Z"/>
        </w:rPr>
      </w:pPr>
      <w:moveFromRangeStart w:id="1697" w:author="Nikki Papenfus" w:date="2025-09-29T16:58:00Z" w:name="move210057496"/>
      <w:moveFrom w:id="1698" w:author="Nikki Papenfus" w:date="2025-09-29T16:58:00Z" w16du:dateUtc="2025-09-29T14:58:00Z">
        <w:r w:rsidRPr="00467F3C" w:rsidDel="0023710E">
          <w:t>Existing</w:t>
        </w:r>
        <w:r w:rsidR="001A640F" w:rsidRPr="00467F3C" w:rsidDel="0023710E">
          <w:t xml:space="preserve"> </w:t>
        </w:r>
        <w:r w:rsidR="00AA033F" w:rsidRPr="00467F3C" w:rsidDel="0023710E">
          <w:t xml:space="preserve">GREP integration </w:t>
        </w:r>
        <w:r w:rsidRPr="00467F3C" w:rsidDel="0023710E">
          <w:t xml:space="preserve">between Salesforce and Qube </w:t>
        </w:r>
        <w:r w:rsidR="00AA033F" w:rsidRPr="00467F3C" w:rsidDel="0023710E">
          <w:t xml:space="preserve">will </w:t>
        </w:r>
        <w:r w:rsidR="001A640F" w:rsidRPr="00467F3C" w:rsidDel="0023710E">
          <w:t xml:space="preserve">be </w:t>
        </w:r>
        <w:r w:rsidRPr="00467F3C" w:rsidDel="0023710E">
          <w:t xml:space="preserve">enhanced </w:t>
        </w:r>
        <w:r w:rsidR="001A640F" w:rsidRPr="00467F3C" w:rsidDel="0023710E">
          <w:t>to</w:t>
        </w:r>
        <w:r w:rsidR="002E33BA" w:rsidDel="0023710E">
          <w:t xml:space="preserve"> </w:t>
        </w:r>
        <w:r w:rsidR="00D6779E" w:rsidDel="0023710E">
          <w:t xml:space="preserve">push </w:t>
        </w:r>
        <w:r w:rsidR="002E33BA" w:rsidRPr="00467F3C" w:rsidDel="0023710E">
          <w:t xml:space="preserve">new pet licences </w:t>
        </w:r>
        <w:r w:rsidR="006063BB" w:rsidDel="0023710E">
          <w:t xml:space="preserve">in </w:t>
        </w:r>
        <w:r w:rsidR="002E33BA" w:rsidRPr="00467F3C" w:rsidDel="0023710E">
          <w:t>Qube</w:t>
        </w:r>
        <w:r w:rsidR="00686315" w:rsidDel="0023710E">
          <w:t>.</w:t>
        </w:r>
        <w:bookmarkStart w:id="1699" w:name="_Toc210127798"/>
        <w:bookmarkEnd w:id="1699"/>
      </w:moveFrom>
    </w:p>
    <w:moveFromRangeEnd w:id="1697"/>
    <w:p w14:paraId="71986F26" w14:textId="7572D4C0" w:rsidR="004A0AB9" w:rsidRPr="00467F3C" w:rsidDel="00A8675F" w:rsidRDefault="004A0AB9" w:rsidP="004A0AB9">
      <w:pPr>
        <w:pStyle w:val="CommentText"/>
        <w:rPr>
          <w:del w:id="1700" w:author="Nikki Papenfus" w:date="2025-09-29T12:10:00Z" w16du:dateUtc="2025-09-29T10:10:00Z"/>
        </w:rPr>
      </w:pPr>
      <w:del w:id="1701" w:author="Nikki Papenfus" w:date="2025-09-29T12:10:00Z" w16du:dateUtc="2025-09-29T10:10:00Z">
        <w:r w:rsidRPr="00467F3C" w:rsidDel="00A8675F">
          <w:delText xml:space="preserve">It is expected that </w:delText>
        </w:r>
        <w:r w:rsidDel="00A8675F">
          <w:fldChar w:fldCharType="begin"/>
        </w:r>
        <w:r w:rsidDel="00A8675F">
          <w:delInstrText xml:space="preserve"> DOCPROPERTY  Category  \* MERGEFORMAT </w:delInstrText>
        </w:r>
        <w:r w:rsidDel="00A8675F">
          <w:fldChar w:fldCharType="separate"/>
        </w:r>
        <w:r w:rsidRPr="00467F3C" w:rsidDel="00A8675F">
          <w:delText>Grainger</w:delText>
        </w:r>
        <w:r w:rsidDel="00A8675F">
          <w:fldChar w:fldCharType="end"/>
        </w:r>
        <w:r w:rsidRPr="00467F3C" w:rsidDel="00A8675F">
          <w:delText xml:space="preserve">, or an integration partner, would be responsible for developing and testing all GREP enhancements. The scope and cost of this is not included in the Open Box project cost. </w:delText>
        </w:r>
        <w:bookmarkStart w:id="1702" w:name="_Toc210127799"/>
        <w:bookmarkEnd w:id="1702"/>
      </w:del>
    </w:p>
    <w:p w14:paraId="39BE7C78" w14:textId="3C8833AE" w:rsidR="00072A60" w:rsidRPr="00467F3C" w:rsidDel="004A0949" w:rsidRDefault="00072A60" w:rsidP="00036498">
      <w:pPr>
        <w:pStyle w:val="Level2Heading"/>
        <w:rPr>
          <w:del w:id="1703" w:author="Nikki Papenfus" w:date="2025-09-29T12:08:00Z" w16du:dateUtc="2025-09-29T10:08:00Z"/>
        </w:rPr>
      </w:pPr>
      <w:bookmarkStart w:id="1704" w:name="DataMigration"/>
      <w:bookmarkStart w:id="1705" w:name="_Toc210133397"/>
      <w:bookmarkEnd w:id="1704"/>
      <w:del w:id="1706" w:author="Nikki Papenfus" w:date="2025-09-29T12:08:00Z" w16du:dateUtc="2025-09-29T10:08:00Z">
        <w:r w:rsidRPr="00467F3C" w:rsidDel="004A0949">
          <w:delText>Data Migration</w:delText>
        </w:r>
        <w:bookmarkEnd w:id="1705"/>
        <w:r w:rsidRPr="00467F3C" w:rsidDel="004A0949">
          <w:delText xml:space="preserve"> </w:delText>
        </w:r>
        <w:bookmarkStart w:id="1707" w:name="_Toc210127800"/>
        <w:bookmarkEnd w:id="1707"/>
      </w:del>
    </w:p>
    <w:p w14:paraId="1C31883A" w14:textId="5158E8A2" w:rsidR="00EC078B" w:rsidRPr="00467F3C" w:rsidDel="004A0949" w:rsidRDefault="00387402" w:rsidP="0030456F">
      <w:pPr>
        <w:pStyle w:val="CommentText"/>
        <w:rPr>
          <w:del w:id="1708" w:author="Nikki Papenfus" w:date="2025-09-29T12:08:00Z" w16du:dateUtc="2025-09-29T10:08:00Z"/>
        </w:rPr>
      </w:pPr>
      <w:del w:id="1709" w:author="Nikki Papenfus" w:date="2025-09-29T12:08:00Z" w16du:dateUtc="2025-09-29T10:08:00Z">
        <w:r w:rsidRPr="00467F3C" w:rsidDel="004A0949">
          <w:delText>No data migration is expected.</w:delText>
        </w:r>
        <w:bookmarkStart w:id="1710" w:name="_Toc210127801"/>
        <w:bookmarkEnd w:id="1710"/>
      </w:del>
    </w:p>
    <w:p w14:paraId="6AA2EA34" w14:textId="312E6AD9" w:rsidR="00E15FA8" w:rsidRPr="00467F3C" w:rsidRDefault="00E15FA8" w:rsidP="00036498">
      <w:pPr>
        <w:pStyle w:val="Level2Heading"/>
      </w:pPr>
      <w:bookmarkStart w:id="1711" w:name="Support"/>
      <w:bookmarkStart w:id="1712" w:name="_Toc210133398"/>
      <w:bookmarkStart w:id="1713" w:name="_Toc392769341"/>
      <w:bookmarkStart w:id="1714" w:name="_Toc475449752"/>
      <w:bookmarkStart w:id="1715" w:name="_Toc34022133"/>
      <w:bookmarkStart w:id="1716" w:name="_Toc475449751"/>
      <w:bookmarkEnd w:id="675"/>
      <w:bookmarkEnd w:id="676"/>
      <w:bookmarkEnd w:id="1711"/>
      <w:r w:rsidRPr="00467F3C">
        <w:t>Support</w:t>
      </w:r>
      <w:bookmarkEnd w:id="1712"/>
    </w:p>
    <w:p w14:paraId="06FFAB74" w14:textId="5F63A815" w:rsidR="00E15FA8" w:rsidRDefault="00E15FA8" w:rsidP="00E15FA8">
      <w:pPr>
        <w:pStyle w:val="CommentText"/>
      </w:pPr>
      <w:r w:rsidRPr="00467F3C">
        <w:t xml:space="preserve">Open Box will provide post go-live support for 10 working days immediately following the production deployment. </w:t>
      </w:r>
    </w:p>
    <w:p w14:paraId="550ECD06" w14:textId="6EFE4B7D" w:rsidR="00F70278" w:rsidRPr="00467F3C" w:rsidRDefault="00F70278" w:rsidP="00E15FA8">
      <w:pPr>
        <w:pStyle w:val="CommentText"/>
      </w:pPr>
      <w:r>
        <w:t xml:space="preserve">After this period, any </w:t>
      </w:r>
      <w:r w:rsidRPr="00F70278">
        <w:t xml:space="preserve">critical </w:t>
      </w:r>
      <w:r>
        <w:t xml:space="preserve">production </w:t>
      </w:r>
      <w:r w:rsidRPr="00F70278">
        <w:t xml:space="preserve">issue will be </w:t>
      </w:r>
      <w:r>
        <w:t xml:space="preserve">addressed </w:t>
      </w:r>
      <w:r w:rsidRPr="00F70278">
        <w:t xml:space="preserve">by the existing </w:t>
      </w:r>
      <w:r>
        <w:t>s</w:t>
      </w:r>
      <w:r w:rsidRPr="00F70278">
        <w:t>upport agreement</w:t>
      </w:r>
      <w:r>
        <w:t xml:space="preserve"> with Open Box. Any n</w:t>
      </w:r>
      <w:r w:rsidRPr="00F70278">
        <w:t xml:space="preserve">on-critical </w:t>
      </w:r>
      <w:r w:rsidR="005A4A8C">
        <w:t xml:space="preserve">changes </w:t>
      </w:r>
      <w:r w:rsidR="007D1BC6">
        <w:t>may</w:t>
      </w:r>
      <w:r w:rsidR="007D1BC6" w:rsidRPr="00F70278">
        <w:t xml:space="preserve"> </w:t>
      </w:r>
      <w:r w:rsidRPr="00F70278">
        <w:t xml:space="preserve">be addressed </w:t>
      </w:r>
      <w:r w:rsidR="005A4A8C">
        <w:t xml:space="preserve">though the existing </w:t>
      </w:r>
      <w:r w:rsidRPr="00F70278">
        <w:t>BAU contract</w:t>
      </w:r>
      <w:r w:rsidR="005A4A8C">
        <w:t>.</w:t>
      </w:r>
    </w:p>
    <w:p w14:paraId="5BD3FEBF" w14:textId="77777777" w:rsidR="005812BC" w:rsidRPr="00467F3C" w:rsidRDefault="005812BC" w:rsidP="00036498">
      <w:pPr>
        <w:pStyle w:val="Level2Heading"/>
      </w:pPr>
      <w:bookmarkStart w:id="1717" w:name="_Toc210133399"/>
      <w:r w:rsidRPr="00467F3C">
        <w:t>Training</w:t>
      </w:r>
      <w:bookmarkEnd w:id="1717"/>
    </w:p>
    <w:p w14:paraId="1892CF26" w14:textId="024A2269" w:rsidR="00CD44E9" w:rsidRDefault="00CD44E9" w:rsidP="005812BC">
      <w:r>
        <w:t xml:space="preserve">Open </w:t>
      </w:r>
      <w:r w:rsidR="005812BC" w:rsidRPr="00467F3C">
        <w:t xml:space="preserve">Box will deliver a training manual </w:t>
      </w:r>
      <w:r>
        <w:t xml:space="preserve">for end users, </w:t>
      </w:r>
      <w:r w:rsidR="005812BC" w:rsidRPr="00467F3C">
        <w:t xml:space="preserve">detailing the solution </w:t>
      </w:r>
      <w:r w:rsidR="003F75F2" w:rsidRPr="00467F3C">
        <w:t>functionality</w:t>
      </w:r>
      <w:r>
        <w:t xml:space="preserve">. Grainger will be responsible for </w:t>
      </w:r>
      <w:r w:rsidR="00886032">
        <w:t xml:space="preserve">end </w:t>
      </w:r>
      <w:r>
        <w:t xml:space="preserve">user training and change management. </w:t>
      </w:r>
    </w:p>
    <w:p w14:paraId="66246788" w14:textId="10883506" w:rsidR="00635417" w:rsidRPr="001F5A53" w:rsidDel="00D85C11" w:rsidRDefault="00635417" w:rsidP="00036498">
      <w:pPr>
        <w:pStyle w:val="Level2Heading"/>
        <w:rPr>
          <w:del w:id="1718" w:author="Nikki Papenfus" w:date="2025-09-30T10:43:00Z" w16du:dateUtc="2025-09-30T08:43:00Z"/>
        </w:rPr>
      </w:pPr>
      <w:bookmarkStart w:id="1719" w:name="_Toc210133400"/>
      <w:del w:id="1720" w:author="Nikki Papenfus" w:date="2025-09-30T10:43:00Z" w16du:dateUtc="2025-09-30T08:43:00Z">
        <w:r w:rsidRPr="001F5A53" w:rsidDel="00D85C11">
          <w:delText>Assumptions</w:delText>
        </w:r>
        <w:bookmarkStart w:id="1721" w:name="_Toc210127804"/>
        <w:bookmarkEnd w:id="1713"/>
        <w:bookmarkEnd w:id="1714"/>
        <w:bookmarkEnd w:id="1719"/>
        <w:bookmarkEnd w:id="1721"/>
      </w:del>
    </w:p>
    <w:p w14:paraId="1DA4BE00" w14:textId="0344A21A" w:rsidR="00635417" w:rsidRPr="001F5A53" w:rsidDel="00D85C11" w:rsidRDefault="00635417" w:rsidP="00635417">
      <w:pPr>
        <w:rPr>
          <w:del w:id="1722" w:author="Nikki Papenfus" w:date="2025-09-30T10:43:00Z" w16du:dateUtc="2025-09-30T08:43:00Z"/>
          <w:lang w:eastAsia="en-ZA"/>
        </w:rPr>
      </w:pPr>
      <w:del w:id="1723" w:author="Nikki Papenfus" w:date="2025-09-30T10:43:00Z" w16du:dateUtc="2025-09-30T08:43:00Z">
        <w:r w:rsidRPr="001F5A53" w:rsidDel="00D85C11">
          <w:rPr>
            <w:lang w:eastAsia="en-ZA"/>
          </w:rPr>
          <w:delText xml:space="preserve">The following assumptions have been made; incorrect assumptions may affect project cost and </w:delText>
        </w:r>
        <w:r w:rsidRPr="001F5A53" w:rsidDel="00D85C11">
          <w:delText>timelines</w:delText>
        </w:r>
        <w:r w:rsidRPr="001F5A53" w:rsidDel="00D85C11">
          <w:rPr>
            <w:lang w:eastAsia="en-ZA"/>
          </w:rPr>
          <w:delText xml:space="preserve">. </w:delText>
        </w:r>
        <w:bookmarkStart w:id="1724" w:name="_Toc210127805"/>
        <w:bookmarkEnd w:id="1724"/>
      </w:del>
    </w:p>
    <w:p w14:paraId="5419C790" w14:textId="2B48A1DE" w:rsidR="00635417" w:rsidRPr="001F5A53" w:rsidDel="00D85C11" w:rsidRDefault="009C7066" w:rsidP="001D722F">
      <w:pPr>
        <w:pStyle w:val="OBNumberedList"/>
        <w:numPr>
          <w:ilvl w:val="0"/>
          <w:numId w:val="19"/>
        </w:numPr>
        <w:rPr>
          <w:del w:id="1725" w:author="Nikki Papenfus" w:date="2025-09-30T10:43:00Z" w16du:dateUtc="2025-09-30T08:43:00Z"/>
        </w:rPr>
      </w:pPr>
      <w:del w:id="1726" w:author="Nikki Papenfus" w:date="2025-09-30T10:43:00Z" w16du:dateUtc="2025-09-30T08:43:00Z">
        <w:r w:rsidRPr="001F5A53" w:rsidDel="00D85C11">
          <w:delText>Five (5)</w:delText>
        </w:r>
        <w:r w:rsidR="00635417" w:rsidRPr="001F5A53" w:rsidDel="00D85C11">
          <w:delText xml:space="preserve"> new case record types will be created: Pet request for a new tenant, pet request for an existing tenant, </w:delText>
        </w:r>
        <w:r w:rsidRPr="001F5A53" w:rsidDel="00D85C11">
          <w:delText>remov</w:delText>
        </w:r>
        <w:r w:rsidR="000E2DDC" w:rsidRPr="001F5A53" w:rsidDel="00D85C11">
          <w:delText>ing a</w:delText>
        </w:r>
        <w:r w:rsidRPr="001F5A53" w:rsidDel="00D85C11">
          <w:delText xml:space="preserve"> pet mid-term, </w:delText>
        </w:r>
        <w:r w:rsidR="00635417" w:rsidRPr="001F5A53" w:rsidDel="00D85C11">
          <w:delText>ASB Possession, Formal Rent Challenge.</w:delText>
        </w:r>
        <w:bookmarkStart w:id="1727" w:name="_Toc210127806"/>
        <w:bookmarkEnd w:id="1727"/>
      </w:del>
    </w:p>
    <w:p w14:paraId="7C09B6AD" w14:textId="5E089C51" w:rsidR="00635417" w:rsidRPr="001F5A53" w:rsidDel="000137EE" w:rsidRDefault="00635417" w:rsidP="00635417">
      <w:pPr>
        <w:pStyle w:val="OBNumberedList"/>
        <w:rPr>
          <w:del w:id="1728" w:author="Nikki Papenfus" w:date="2025-09-29T12:20:00Z" w16du:dateUtc="2025-09-29T10:20:00Z"/>
        </w:rPr>
      </w:pPr>
      <w:del w:id="1729" w:author="Nikki Papenfus" w:date="2025-09-29T12:20:00Z" w16du:dateUtc="2025-09-29T10:20:00Z">
        <w:r w:rsidRPr="001F5A53" w:rsidDel="000137EE">
          <w:delText xml:space="preserve">Grainger will </w:delText>
        </w:r>
        <w:r w:rsidR="0018761B" w:rsidRPr="001F5A53" w:rsidDel="000137EE">
          <w:delText xml:space="preserve">be responsible for </w:delText>
        </w:r>
        <w:r w:rsidR="00D320C8" w:rsidRPr="001F5A53" w:rsidDel="000137EE">
          <w:delText>styling</w:delText>
        </w:r>
        <w:r w:rsidR="0018761B" w:rsidRPr="001F5A53" w:rsidDel="000137EE">
          <w:delText xml:space="preserve"> any </w:delText>
        </w:r>
        <w:r w:rsidRPr="001F5A53" w:rsidDel="000137EE">
          <w:delText xml:space="preserve">FormAssembly pages </w:delText>
        </w:r>
        <w:r w:rsidR="00D320C8" w:rsidRPr="001F5A53" w:rsidDel="000137EE">
          <w:delText>and embedding these in the Grainger website if required.</w:delText>
        </w:r>
        <w:r w:rsidRPr="001F5A53" w:rsidDel="000137EE">
          <w:delText> </w:delText>
        </w:r>
        <w:bookmarkStart w:id="1730" w:name="_Toc210127807"/>
        <w:bookmarkEnd w:id="1730"/>
      </w:del>
    </w:p>
    <w:p w14:paraId="5D55DA8A" w14:textId="6DABAEB5" w:rsidR="00635417" w:rsidRPr="001F5A53" w:rsidDel="00CF53D0" w:rsidRDefault="0098593D" w:rsidP="009116D0">
      <w:pPr>
        <w:pStyle w:val="OBNumberedList"/>
        <w:rPr>
          <w:del w:id="1731" w:author="Nikki Papenfus" w:date="2025-09-29T12:19:00Z" w16du:dateUtc="2025-09-29T10:19:00Z"/>
        </w:rPr>
      </w:pPr>
      <w:del w:id="1732" w:author="Nikki Papenfus" w:date="2025-09-29T12:19:00Z" w16du:dateUtc="2025-09-29T10:19:00Z">
        <w:r w:rsidRPr="001F5A53" w:rsidDel="00CF53D0">
          <w:rPr>
            <w:lang w:val="en-US"/>
          </w:rPr>
          <w:delText xml:space="preserve">No </w:delText>
        </w:r>
        <w:r w:rsidR="008230CD" w:rsidRPr="001F5A53" w:rsidDel="00CF53D0">
          <w:rPr>
            <w:lang w:val="en-US"/>
          </w:rPr>
          <w:delText>additional pet management functionality will be required specifically for d</w:delText>
        </w:r>
        <w:r w:rsidR="00635417" w:rsidRPr="001F5A53" w:rsidDel="00CF53D0">
          <w:rPr>
            <w:lang w:val="en-US"/>
          </w:rPr>
          <w:delText>ecants &amp; internal moves</w:delText>
        </w:r>
        <w:r w:rsidR="008230CD" w:rsidRPr="001F5A53" w:rsidDel="00CF53D0">
          <w:rPr>
            <w:lang w:val="en-US"/>
          </w:rPr>
          <w:delText>.</w:delText>
        </w:r>
        <w:bookmarkStart w:id="1733" w:name="_Toc210127808"/>
        <w:bookmarkEnd w:id="1733"/>
      </w:del>
    </w:p>
    <w:p w14:paraId="41ADCF40" w14:textId="4612F97B" w:rsidR="00635417" w:rsidRPr="001F5A53" w:rsidDel="00CF53D0" w:rsidRDefault="003479DD" w:rsidP="009116D0">
      <w:pPr>
        <w:pStyle w:val="OBNumberedList"/>
        <w:rPr>
          <w:del w:id="1734" w:author="Nikki Papenfus" w:date="2025-09-29T12:19:00Z" w16du:dateUtc="2025-09-29T10:19:00Z"/>
        </w:rPr>
      </w:pPr>
      <w:del w:id="1735" w:author="Nikki Papenfus" w:date="2025-09-29T12:19:00Z" w16du:dateUtc="2025-09-29T10:19:00Z">
        <w:r w:rsidRPr="001F5A53" w:rsidDel="00CF53D0">
          <w:delText>N</w:delText>
        </w:r>
        <w:r w:rsidR="00635417" w:rsidRPr="001F5A53" w:rsidDel="00CF53D0">
          <w:delText>o new tenant surveys are required</w:delText>
        </w:r>
        <w:r w:rsidR="00E36E2B" w:rsidRPr="001F5A53" w:rsidDel="00CF53D0">
          <w:delText xml:space="preserve">. The </w:delText>
        </w:r>
        <w:r w:rsidR="00635417" w:rsidRPr="001F5A53" w:rsidDel="00CF53D0">
          <w:delText xml:space="preserve">existing survey for new tenants will be updated to incorporate </w:delText>
        </w:r>
        <w:r w:rsidR="00E36E2B" w:rsidRPr="001F5A53" w:rsidDel="00CF53D0">
          <w:delText>the pet application process</w:delText>
        </w:r>
        <w:r w:rsidR="00635417" w:rsidRPr="001F5A53" w:rsidDel="00CF53D0">
          <w:delText>, which falls outside of the scope of this project.</w:delText>
        </w:r>
        <w:bookmarkStart w:id="1736" w:name="_Toc210127809"/>
        <w:bookmarkEnd w:id="1736"/>
      </w:del>
    </w:p>
    <w:p w14:paraId="7CA9E89E" w14:textId="7FF24667" w:rsidR="009D1B52" w:rsidRPr="001F5A53" w:rsidDel="00D85C11" w:rsidRDefault="009D1B52" w:rsidP="009D1B52">
      <w:pPr>
        <w:pStyle w:val="OBNumberedList"/>
        <w:rPr>
          <w:del w:id="1737" w:author="Nikki Papenfus" w:date="2025-09-30T10:43:00Z" w16du:dateUtc="2025-09-30T08:43:00Z"/>
        </w:rPr>
      </w:pPr>
      <w:del w:id="1738" w:author="Nikki Papenfus" w:date="2025-09-30T10:43:00Z" w16du:dateUtc="2025-09-30T08:43:00Z">
        <w:r w:rsidRPr="001F5A53" w:rsidDel="00D85C11">
          <w:delText xml:space="preserve">Three operational dashboards (and underlying reports) will be delivered; one for each of the pet management, formal challenge &amp; ASB </w:delText>
        </w:r>
        <w:r w:rsidR="006F2499" w:rsidRPr="001F5A53" w:rsidDel="00D85C11">
          <w:delText xml:space="preserve">possession </w:delText>
        </w:r>
        <w:r w:rsidRPr="001F5A53" w:rsidDel="00D85C11">
          <w:delText>case</w:delText>
        </w:r>
        <w:r w:rsidR="006F2499" w:rsidRPr="001F5A53" w:rsidDel="00D85C11">
          <w:delText xml:space="preserve"> </w:delText>
        </w:r>
        <w:r w:rsidRPr="001F5A53" w:rsidDel="00D85C11">
          <w:delText xml:space="preserve">modules. Any additional reporting and dashboards may be added by Grainger over time. </w:delText>
        </w:r>
        <w:bookmarkStart w:id="1739" w:name="_Toc210127810"/>
        <w:bookmarkEnd w:id="1739"/>
      </w:del>
    </w:p>
    <w:p w14:paraId="41BFE246" w14:textId="38601ECA" w:rsidR="003526CB" w:rsidRPr="00467F3C" w:rsidRDefault="003526CB" w:rsidP="00036498">
      <w:pPr>
        <w:pStyle w:val="Level2Heading"/>
      </w:pPr>
      <w:bookmarkStart w:id="1740" w:name="_Toc210133401"/>
      <w:r w:rsidRPr="00467F3C">
        <w:t>Exclusions and Limitations</w:t>
      </w:r>
      <w:bookmarkEnd w:id="1715"/>
      <w:bookmarkEnd w:id="1716"/>
      <w:bookmarkEnd w:id="1740"/>
    </w:p>
    <w:p w14:paraId="79585C36" w14:textId="3A8669BE" w:rsidR="003526CB" w:rsidRPr="00467F3C" w:rsidRDefault="003526CB" w:rsidP="0030456F">
      <w:pPr>
        <w:rPr>
          <w:lang w:eastAsia="en-ZA"/>
        </w:rPr>
      </w:pPr>
      <w:proofErr w:type="gramStart"/>
      <w:r w:rsidRPr="00467F3C">
        <w:rPr>
          <w:lang w:eastAsia="en-ZA"/>
        </w:rPr>
        <w:t>In order to</w:t>
      </w:r>
      <w:proofErr w:type="gramEnd"/>
      <w:r w:rsidRPr="00467F3C">
        <w:rPr>
          <w:lang w:eastAsia="en-ZA"/>
        </w:rPr>
        <w:t xml:space="preserve"> right-size the proposed project, certain functionality will be excluded. The following is not included in the </w:t>
      </w:r>
      <w:ins w:id="1741" w:author="Nikki Papenfus" w:date="2025-09-30T16:48:00Z" w16du:dateUtc="2025-09-30T14:48:00Z">
        <w:r w:rsidR="00786EA6" w:rsidRPr="00467F3C">
          <w:rPr>
            <w:lang w:eastAsia="en-ZA"/>
          </w:rPr>
          <w:t xml:space="preserve">project </w:t>
        </w:r>
      </w:ins>
      <w:r w:rsidRPr="00467F3C">
        <w:rPr>
          <w:lang w:eastAsia="en-ZA"/>
        </w:rPr>
        <w:t xml:space="preserve">cost </w:t>
      </w:r>
      <w:del w:id="1742" w:author="Nikki Papenfus" w:date="2025-09-30T16:48:00Z" w16du:dateUtc="2025-09-30T14:48:00Z">
        <w:r w:rsidRPr="00467F3C" w:rsidDel="00786EA6">
          <w:rPr>
            <w:lang w:eastAsia="en-ZA"/>
          </w:rPr>
          <w:delText>or scope of this</w:delText>
        </w:r>
      </w:del>
      <w:ins w:id="1743" w:author="Nikki Papenfus" w:date="2025-09-30T16:48:00Z" w16du:dateUtc="2025-09-30T14:48:00Z">
        <w:r w:rsidR="00786EA6">
          <w:rPr>
            <w:lang w:eastAsia="en-ZA"/>
          </w:rPr>
          <w:t>estimate</w:t>
        </w:r>
      </w:ins>
      <w:del w:id="1744" w:author="Nikki Papenfus" w:date="2025-09-30T16:48:00Z" w16du:dateUtc="2025-09-30T14:48:00Z">
        <w:r w:rsidRPr="00467F3C" w:rsidDel="00786EA6">
          <w:rPr>
            <w:lang w:eastAsia="en-ZA"/>
          </w:rPr>
          <w:delText xml:space="preserve"> project</w:delText>
        </w:r>
      </w:del>
      <w:r w:rsidRPr="00467F3C">
        <w:rPr>
          <w:lang w:eastAsia="en-ZA"/>
        </w:rPr>
        <w:t>:</w:t>
      </w:r>
    </w:p>
    <w:p w14:paraId="69004225" w14:textId="441321FF" w:rsidR="008E57CF" w:rsidRPr="00467F3C" w:rsidRDefault="008E57CF" w:rsidP="006C12EA">
      <w:pPr>
        <w:pStyle w:val="OBNumberedList"/>
        <w:numPr>
          <w:ilvl w:val="0"/>
          <w:numId w:val="15"/>
        </w:numPr>
      </w:pPr>
      <w:hyperlink w:anchor="FutureFunctionality" w:history="1">
        <w:r w:rsidRPr="00467F3C">
          <w:rPr>
            <w:rStyle w:val="Hyperlink"/>
          </w:rPr>
          <w:t xml:space="preserve">Future </w:t>
        </w:r>
        <w:r w:rsidR="003526CB" w:rsidRPr="00467F3C">
          <w:rPr>
            <w:rStyle w:val="Hyperlink"/>
          </w:rPr>
          <w:t>functionality</w:t>
        </w:r>
      </w:hyperlink>
      <w:r w:rsidR="003526CB" w:rsidRPr="00467F3C">
        <w:t xml:space="preserve"> </w:t>
      </w:r>
      <w:r w:rsidRPr="00467F3C">
        <w:t>listed above</w:t>
      </w:r>
      <w:r w:rsidR="006476ED" w:rsidRPr="00467F3C">
        <w:t xml:space="preserve"> (including near miss &amp; injury incident cases)</w:t>
      </w:r>
      <w:r w:rsidRPr="00467F3C">
        <w:t>.</w:t>
      </w:r>
    </w:p>
    <w:p w14:paraId="146A55E7" w14:textId="3CB4A010" w:rsidR="00063745" w:rsidRPr="00467F3C" w:rsidRDefault="00063745" w:rsidP="00063745">
      <w:pPr>
        <w:pStyle w:val="OBNumberedList"/>
        <w:numPr>
          <w:ilvl w:val="0"/>
          <w:numId w:val="15"/>
        </w:numPr>
      </w:pPr>
      <w:del w:id="1745" w:author="Nikki Papenfus" w:date="2025-09-29T16:53:00Z" w16du:dateUtc="2025-09-29T14:53:00Z">
        <w:r w:rsidDel="002D747D">
          <w:fldChar w:fldCharType="begin"/>
        </w:r>
        <w:r w:rsidDel="002D747D">
          <w:delInstrText>HYPERLINK \l "DataMigration"</w:delInstrText>
        </w:r>
        <w:r w:rsidDel="002D747D">
          <w:fldChar w:fldCharType="separate"/>
        </w:r>
        <w:r w:rsidRPr="002D747D" w:rsidDel="002D747D">
          <w:rPr>
            <w:rPrChange w:id="1746" w:author="Nikki Papenfus" w:date="2025-09-29T16:53:00Z" w16du:dateUtc="2025-09-29T14:53:00Z">
              <w:rPr>
                <w:rStyle w:val="Hyperlink"/>
              </w:rPr>
            </w:rPrChange>
          </w:rPr>
          <w:delText>Data migration</w:delText>
        </w:r>
        <w:r w:rsidDel="002D747D">
          <w:fldChar w:fldCharType="end"/>
        </w:r>
      </w:del>
      <w:ins w:id="1747" w:author="Nikki Papenfus" w:date="2025-09-29T16:53:00Z" w16du:dateUtc="2025-09-29T14:53:00Z">
        <w:r w:rsidR="002D747D" w:rsidRPr="002D747D">
          <w:rPr>
            <w:rPrChange w:id="1748" w:author="Nikki Papenfus" w:date="2025-09-29T16:53:00Z" w16du:dateUtc="2025-09-29T14:53:00Z">
              <w:rPr>
                <w:rStyle w:val="Hyperlink"/>
              </w:rPr>
            </w:rPrChange>
          </w:rPr>
          <w:t>Data migration</w:t>
        </w:r>
      </w:ins>
      <w:r w:rsidRPr="00467F3C">
        <w:t xml:space="preserve"> </w:t>
      </w:r>
      <w:r w:rsidR="002A07E7">
        <w:t>(</w:t>
      </w:r>
      <w:r w:rsidRPr="00467F3C">
        <w:t>including prior or current ASB possession cases</w:t>
      </w:r>
      <w:r w:rsidR="002A07E7">
        <w:t>)</w:t>
      </w:r>
      <w:r w:rsidRPr="00467F3C">
        <w:t>.</w:t>
      </w:r>
    </w:p>
    <w:p w14:paraId="10FA162D" w14:textId="3EC03250" w:rsidR="002D747D" w:rsidRPr="006F1BA1" w:rsidRDefault="00063745" w:rsidP="00C41079">
      <w:pPr>
        <w:pStyle w:val="OBNumberedList"/>
        <w:rPr>
          <w:ins w:id="1749" w:author="Nikki Papenfus" w:date="2025-10-01T10:39:00Z" w16du:dateUtc="2025-10-01T08:39:00Z"/>
          <w:highlight w:val="yellow"/>
          <w:rPrChange w:id="1750" w:author="Nikki Papenfus" w:date="2025-10-07T12:32:00Z" w16du:dateUtc="2025-10-07T10:32:00Z">
            <w:rPr>
              <w:ins w:id="1751" w:author="Nikki Papenfus" w:date="2025-10-01T10:39:00Z" w16du:dateUtc="2025-10-01T08:39:00Z"/>
              <w:lang w:val="en-US"/>
            </w:rPr>
          </w:rPrChange>
        </w:rPr>
      </w:pPr>
      <w:del w:id="1752" w:author="Nikki Papenfus" w:date="2025-09-29T16:53:00Z" w16du:dateUtc="2025-09-29T14:53:00Z">
        <w:r w:rsidRPr="006F1BA1" w:rsidDel="002D747D">
          <w:rPr>
            <w:highlight w:val="yellow"/>
            <w:rPrChange w:id="1753" w:author="Nikki Papenfus" w:date="2025-10-07T12:32:00Z" w16du:dateUtc="2025-10-07T10:32:00Z">
              <w:rPr/>
            </w:rPrChange>
          </w:rPr>
          <w:fldChar w:fldCharType="begin"/>
        </w:r>
        <w:r w:rsidRPr="006F1BA1" w:rsidDel="002D747D">
          <w:rPr>
            <w:highlight w:val="yellow"/>
            <w:rPrChange w:id="1754" w:author="Nikki Papenfus" w:date="2025-10-07T12:32:00Z" w16du:dateUtc="2025-10-07T10:32:00Z">
              <w:rPr/>
            </w:rPrChange>
          </w:rPr>
          <w:delInstrText>HYPERLINK \l "Integration"</w:delInstrText>
        </w:r>
        <w:r w:rsidRPr="00F325A0" w:rsidDel="002D747D">
          <w:rPr>
            <w:highlight w:val="yellow"/>
          </w:rPr>
        </w:r>
        <w:r w:rsidRPr="006F1BA1" w:rsidDel="002D747D">
          <w:rPr>
            <w:highlight w:val="yellow"/>
            <w:rPrChange w:id="1755" w:author="Nikki Papenfus" w:date="2025-10-07T12:32:00Z" w16du:dateUtc="2025-10-07T10:32:00Z">
              <w:rPr/>
            </w:rPrChange>
          </w:rPr>
          <w:fldChar w:fldCharType="separate"/>
        </w:r>
        <w:r w:rsidRPr="006F1BA1" w:rsidDel="002D747D">
          <w:rPr>
            <w:highlight w:val="yellow"/>
            <w:rPrChange w:id="1756" w:author="Nikki Papenfus" w:date="2025-10-07T12:32:00Z" w16du:dateUtc="2025-10-07T10:32:00Z">
              <w:rPr>
                <w:rStyle w:val="Hyperlink"/>
              </w:rPr>
            </w:rPrChange>
          </w:rPr>
          <w:delText>Integration</w:delText>
        </w:r>
        <w:r w:rsidRPr="006F1BA1" w:rsidDel="002D747D">
          <w:rPr>
            <w:highlight w:val="yellow"/>
            <w:rPrChange w:id="1757" w:author="Nikki Papenfus" w:date="2025-10-07T12:32:00Z" w16du:dateUtc="2025-10-07T10:32:00Z">
              <w:rPr/>
            </w:rPrChange>
          </w:rPr>
          <w:fldChar w:fldCharType="end"/>
        </w:r>
      </w:del>
      <w:ins w:id="1758" w:author="Nikki Papenfus" w:date="2025-09-29T16:53:00Z" w16du:dateUtc="2025-09-29T14:53:00Z">
        <w:r w:rsidR="002D747D" w:rsidRPr="006F1BA1">
          <w:rPr>
            <w:highlight w:val="yellow"/>
            <w:rPrChange w:id="1759" w:author="Nikki Papenfus" w:date="2025-10-07T12:32:00Z" w16du:dateUtc="2025-10-07T10:32:00Z">
              <w:rPr>
                <w:rStyle w:val="Hyperlink"/>
              </w:rPr>
            </w:rPrChange>
          </w:rPr>
          <w:t>Integration</w:t>
        </w:r>
      </w:ins>
      <w:del w:id="1760" w:author="Nikki Papenfus" w:date="2025-09-29T16:53:00Z" w16du:dateUtc="2025-09-29T14:53:00Z">
        <w:r w:rsidRPr="006F1BA1" w:rsidDel="002D747D">
          <w:rPr>
            <w:highlight w:val="yellow"/>
            <w:rPrChange w:id="1761" w:author="Nikki Papenfus" w:date="2025-10-07T12:32:00Z" w16du:dateUtc="2025-10-07T10:32:00Z">
              <w:rPr/>
            </w:rPrChange>
          </w:rPr>
          <w:delText xml:space="preserve"> not listed above</w:delText>
        </w:r>
        <w:r w:rsidR="00D41C2E" w:rsidRPr="006F1BA1" w:rsidDel="002D747D">
          <w:rPr>
            <w:highlight w:val="yellow"/>
            <w:rPrChange w:id="1762" w:author="Nikki Papenfus" w:date="2025-10-07T12:32:00Z" w16du:dateUtc="2025-10-07T10:32:00Z">
              <w:rPr/>
            </w:rPrChange>
          </w:rPr>
          <w:delText xml:space="preserve">, including </w:delText>
        </w:r>
        <w:r w:rsidR="008F1B47" w:rsidRPr="006F1BA1" w:rsidDel="002D747D">
          <w:rPr>
            <w:highlight w:val="yellow"/>
            <w:rPrChange w:id="1763" w:author="Nikki Papenfus" w:date="2025-10-07T12:32:00Z" w16du:dateUtc="2025-10-07T10:32:00Z">
              <w:rPr/>
            </w:rPrChange>
          </w:rPr>
          <w:delText xml:space="preserve">integration with </w:delText>
        </w:r>
        <w:r w:rsidR="00D41C2E" w:rsidRPr="006F1BA1" w:rsidDel="002D747D">
          <w:rPr>
            <w:highlight w:val="yellow"/>
            <w:rPrChange w:id="1764" w:author="Nikki Papenfus" w:date="2025-10-07T12:32:00Z" w16du:dateUtc="2025-10-07T10:32:00Z">
              <w:rPr/>
            </w:rPrChange>
          </w:rPr>
          <w:delText xml:space="preserve">Power BI, building access systems, housing management platforms, local authority portals, </w:delText>
        </w:r>
        <w:r w:rsidR="00051E6C" w:rsidRPr="006F1BA1" w:rsidDel="002D747D">
          <w:rPr>
            <w:highlight w:val="yellow"/>
            <w:rPrChange w:id="1765" w:author="Nikki Papenfus" w:date="2025-10-07T12:32:00Z" w16du:dateUtc="2025-10-07T10:32:00Z">
              <w:rPr/>
            </w:rPrChange>
          </w:rPr>
          <w:delText xml:space="preserve">or </w:delText>
        </w:r>
        <w:r w:rsidR="00D41C2E" w:rsidRPr="006F1BA1" w:rsidDel="002D747D">
          <w:rPr>
            <w:highlight w:val="yellow"/>
            <w:rPrChange w:id="1766" w:author="Nikki Papenfus" w:date="2025-10-07T12:32:00Z" w16du:dateUtc="2025-10-07T10:32:00Z">
              <w:rPr/>
            </w:rPrChange>
          </w:rPr>
          <w:delText>MRI Evolution</w:delText>
        </w:r>
      </w:del>
      <w:ins w:id="1767" w:author="Nikki Papenfus" w:date="2025-09-30T11:41:00Z" w16du:dateUtc="2025-09-30T09:41:00Z">
        <w:r w:rsidR="00C41079" w:rsidRPr="006F1BA1">
          <w:rPr>
            <w:highlight w:val="yellow"/>
            <w:lang w:val="en-US"/>
            <w:rPrChange w:id="1768" w:author="Nikki Papenfus" w:date="2025-10-07T12:32:00Z" w16du:dateUtc="2025-10-07T10:32:00Z">
              <w:rPr>
                <w:lang w:val="en-US"/>
              </w:rPr>
            </w:rPrChange>
          </w:rPr>
          <w:t xml:space="preserve"> - </w:t>
        </w:r>
      </w:ins>
      <w:del w:id="1769" w:author="Nikki Papenfus" w:date="2025-09-30T11:41:00Z" w16du:dateUtc="2025-09-30T09:41:00Z">
        <w:r w:rsidRPr="006F1BA1" w:rsidDel="00C41079">
          <w:rPr>
            <w:highlight w:val="yellow"/>
            <w:rPrChange w:id="1770" w:author="Nikki Papenfus" w:date="2025-10-07T12:32:00Z" w16du:dateUtc="2025-10-07T10:32:00Z">
              <w:rPr/>
            </w:rPrChange>
          </w:rPr>
          <w:delText>.</w:delText>
        </w:r>
      </w:del>
      <w:ins w:id="1771" w:author="Nikki Papenfus" w:date="2025-09-29T16:53:00Z" w16du:dateUtc="2025-09-29T14:53:00Z">
        <w:r w:rsidR="002D747D" w:rsidRPr="006F1BA1">
          <w:rPr>
            <w:highlight w:val="yellow"/>
            <w:lang w:val="en-US"/>
            <w:rPrChange w:id="1772" w:author="Nikki Papenfus" w:date="2025-10-07T12:32:00Z" w16du:dateUtc="2025-10-07T10:32:00Z">
              <w:rPr>
                <w:lang w:val="en-US"/>
              </w:rPr>
            </w:rPrChange>
          </w:rPr>
          <w:t>Grainger, or an integration partner</w:t>
        </w:r>
      </w:ins>
      <w:ins w:id="1773" w:author="Nikki Papenfus" w:date="2025-09-30T11:41:00Z" w16du:dateUtc="2025-09-30T09:41:00Z">
        <w:r w:rsidR="00C41079" w:rsidRPr="006F1BA1">
          <w:rPr>
            <w:highlight w:val="yellow"/>
            <w:lang w:val="en-US"/>
            <w:rPrChange w:id="1774" w:author="Nikki Papenfus" w:date="2025-10-07T12:32:00Z" w16du:dateUtc="2025-10-07T10:32:00Z">
              <w:rPr>
                <w:lang w:val="en-US"/>
              </w:rPr>
            </w:rPrChange>
          </w:rPr>
          <w:t>,</w:t>
        </w:r>
      </w:ins>
      <w:ins w:id="1775" w:author="Nikki Papenfus" w:date="2025-09-29T16:53:00Z" w16du:dateUtc="2025-09-29T14:53:00Z">
        <w:r w:rsidR="002D747D" w:rsidRPr="006F1BA1">
          <w:rPr>
            <w:highlight w:val="yellow"/>
            <w:lang w:val="en-US"/>
            <w:rPrChange w:id="1776" w:author="Nikki Papenfus" w:date="2025-10-07T12:32:00Z" w16du:dateUtc="2025-10-07T10:32:00Z">
              <w:rPr>
                <w:lang w:val="en-US"/>
              </w:rPr>
            </w:rPrChange>
          </w:rPr>
          <w:t xml:space="preserve"> </w:t>
        </w:r>
      </w:ins>
      <w:ins w:id="1777" w:author="Nikki Papenfus" w:date="2025-09-30T16:48:00Z" w16du:dateUtc="2025-09-30T14:48:00Z">
        <w:r w:rsidR="00A3364F" w:rsidRPr="006F1BA1">
          <w:rPr>
            <w:highlight w:val="yellow"/>
            <w:lang w:val="en-US"/>
            <w:rPrChange w:id="1778" w:author="Nikki Papenfus" w:date="2025-10-07T12:32:00Z" w16du:dateUtc="2025-10-07T10:32:00Z">
              <w:rPr>
                <w:lang w:val="en-US"/>
              </w:rPr>
            </w:rPrChange>
          </w:rPr>
          <w:t>would</w:t>
        </w:r>
      </w:ins>
      <w:ins w:id="1779" w:author="Nikki Papenfus" w:date="2025-09-29T16:53:00Z" w16du:dateUtc="2025-09-29T14:53:00Z">
        <w:r w:rsidR="002D747D" w:rsidRPr="006F1BA1">
          <w:rPr>
            <w:highlight w:val="yellow"/>
            <w:lang w:val="en-US"/>
            <w:rPrChange w:id="1780" w:author="Nikki Papenfus" w:date="2025-10-07T12:32:00Z" w16du:dateUtc="2025-10-07T10:32:00Z">
              <w:rPr>
                <w:lang w:val="en-US"/>
              </w:rPr>
            </w:rPrChange>
          </w:rPr>
          <w:t xml:space="preserve"> be responsible for any </w:t>
        </w:r>
      </w:ins>
      <w:ins w:id="1781" w:author="Nikki Papenfus" w:date="2025-10-01T11:06:00Z" w16du:dateUtc="2025-10-01T09:06:00Z">
        <w:r w:rsidR="00735C5B" w:rsidRPr="006F1BA1">
          <w:rPr>
            <w:highlight w:val="yellow"/>
            <w:lang w:val="en-US"/>
            <w:rPrChange w:id="1782" w:author="Nikki Papenfus" w:date="2025-10-07T12:32:00Z" w16du:dateUtc="2025-10-07T10:32:00Z">
              <w:rPr>
                <w:lang w:val="en-US"/>
              </w:rPr>
            </w:rPrChange>
          </w:rPr>
          <w:t xml:space="preserve">enhancements to the </w:t>
        </w:r>
      </w:ins>
      <w:proofErr w:type="spellStart"/>
      <w:ins w:id="1783" w:author="Nikki Papenfus" w:date="2025-09-29T16:53:00Z" w16du:dateUtc="2025-09-29T14:53:00Z">
        <w:r w:rsidR="002D747D" w:rsidRPr="006F1BA1">
          <w:rPr>
            <w:highlight w:val="yellow"/>
            <w:lang w:val="en-US"/>
            <w:rPrChange w:id="1784" w:author="Nikki Papenfus" w:date="2025-10-07T12:32:00Z" w16du:dateUtc="2025-10-07T10:32:00Z">
              <w:rPr>
                <w:lang w:val="en-US"/>
              </w:rPr>
            </w:rPrChange>
          </w:rPr>
          <w:t>MyGrainger</w:t>
        </w:r>
        <w:proofErr w:type="spellEnd"/>
        <w:r w:rsidR="002D747D" w:rsidRPr="006F1BA1">
          <w:rPr>
            <w:highlight w:val="yellow"/>
            <w:lang w:val="en-US"/>
            <w:rPrChange w:id="1785" w:author="Nikki Papenfus" w:date="2025-10-07T12:32:00Z" w16du:dateUtc="2025-10-07T10:32:00Z">
              <w:rPr>
                <w:lang w:val="en-US"/>
              </w:rPr>
            </w:rPrChange>
          </w:rPr>
          <w:t xml:space="preserve"> app, GREP integration with </w:t>
        </w:r>
        <w:proofErr w:type="spellStart"/>
        <w:r w:rsidR="002D747D" w:rsidRPr="006F1BA1">
          <w:rPr>
            <w:highlight w:val="yellow"/>
            <w:lang w:val="en-US"/>
            <w:rPrChange w:id="1786" w:author="Nikki Papenfus" w:date="2025-10-07T12:32:00Z" w16du:dateUtc="2025-10-07T10:32:00Z">
              <w:rPr>
                <w:lang w:val="en-US"/>
              </w:rPr>
            </w:rPrChange>
          </w:rPr>
          <w:t>Qube</w:t>
        </w:r>
        <w:proofErr w:type="spellEnd"/>
        <w:r w:rsidR="002D747D" w:rsidRPr="006F1BA1">
          <w:rPr>
            <w:highlight w:val="yellow"/>
            <w:lang w:val="en-US"/>
            <w:rPrChange w:id="1787" w:author="Nikki Papenfus" w:date="2025-10-07T12:32:00Z" w16du:dateUtc="2025-10-07T10:32:00Z">
              <w:rPr>
                <w:lang w:val="en-US"/>
              </w:rPr>
            </w:rPrChange>
          </w:rPr>
          <w:t xml:space="preserve">, </w:t>
        </w:r>
      </w:ins>
      <w:ins w:id="1788" w:author="Nikki Papenfus" w:date="2025-10-01T10:38:00Z" w16du:dateUtc="2025-10-01T08:38:00Z">
        <w:r w:rsidR="00854DA7" w:rsidRPr="006F1BA1">
          <w:rPr>
            <w:highlight w:val="yellow"/>
            <w:lang w:val="en-US"/>
            <w:rPrChange w:id="1789" w:author="Nikki Papenfus" w:date="2025-10-07T12:32:00Z" w16du:dateUtc="2025-10-07T10:32:00Z">
              <w:rPr>
                <w:lang w:val="en-US"/>
              </w:rPr>
            </w:rPrChange>
          </w:rPr>
          <w:t>data warehouse integrations</w:t>
        </w:r>
      </w:ins>
      <w:ins w:id="1790" w:author="Nikki Papenfus" w:date="2025-10-01T11:06:00Z" w16du:dateUtc="2025-10-01T09:06:00Z">
        <w:r w:rsidR="00DD1E3D" w:rsidRPr="006F1BA1">
          <w:rPr>
            <w:highlight w:val="yellow"/>
            <w:lang w:val="en-US"/>
            <w:rPrChange w:id="1791" w:author="Nikki Papenfus" w:date="2025-10-07T12:32:00Z" w16du:dateUtc="2025-10-07T10:32:00Z">
              <w:rPr>
                <w:lang w:val="en-US"/>
              </w:rPr>
            </w:rPrChange>
          </w:rPr>
          <w:t xml:space="preserve"> as well as </w:t>
        </w:r>
      </w:ins>
      <w:ins w:id="1792" w:author="Nikki Papenfus" w:date="2025-09-29T16:53:00Z" w16du:dateUtc="2025-09-29T14:53:00Z">
        <w:r w:rsidR="002D747D" w:rsidRPr="006F1BA1">
          <w:rPr>
            <w:highlight w:val="yellow"/>
            <w:rPrChange w:id="1793" w:author="Nikki Papenfus" w:date="2025-10-07T12:32:00Z" w16du:dateUtc="2025-10-07T10:32:00Z">
              <w:rPr/>
            </w:rPrChange>
          </w:rPr>
          <w:t xml:space="preserve">embedding </w:t>
        </w:r>
      </w:ins>
      <w:proofErr w:type="spellStart"/>
      <w:ins w:id="1794" w:author="Nikki Papenfus" w:date="2025-09-30T11:42:00Z" w16du:dateUtc="2025-09-30T09:42:00Z">
        <w:r w:rsidR="006C22D7" w:rsidRPr="006F1BA1">
          <w:rPr>
            <w:highlight w:val="yellow"/>
            <w:rPrChange w:id="1795" w:author="Nikki Papenfus" w:date="2025-10-07T12:32:00Z" w16du:dateUtc="2025-10-07T10:32:00Z">
              <w:rPr/>
            </w:rPrChange>
          </w:rPr>
          <w:t>FormAssembly</w:t>
        </w:r>
        <w:proofErr w:type="spellEnd"/>
        <w:r w:rsidR="006C22D7" w:rsidRPr="006F1BA1">
          <w:rPr>
            <w:highlight w:val="yellow"/>
            <w:rPrChange w:id="1796" w:author="Nikki Papenfus" w:date="2025-10-07T12:32:00Z" w16du:dateUtc="2025-10-07T10:32:00Z">
              <w:rPr/>
            </w:rPrChange>
          </w:rPr>
          <w:t xml:space="preserve"> pages </w:t>
        </w:r>
      </w:ins>
      <w:ins w:id="1797" w:author="Nikki Papenfus" w:date="2025-09-29T16:53:00Z" w16du:dateUtc="2025-09-29T14:53:00Z">
        <w:r w:rsidR="002D747D" w:rsidRPr="006F1BA1">
          <w:rPr>
            <w:highlight w:val="yellow"/>
            <w:rPrChange w:id="1798" w:author="Nikki Papenfus" w:date="2025-10-07T12:32:00Z" w16du:dateUtc="2025-10-07T10:32:00Z">
              <w:rPr/>
            </w:rPrChange>
          </w:rPr>
          <w:t>in the Grainger website if required</w:t>
        </w:r>
        <w:r w:rsidR="002D747D" w:rsidRPr="006F1BA1">
          <w:rPr>
            <w:highlight w:val="yellow"/>
            <w:lang w:val="en-US"/>
            <w:rPrChange w:id="1799" w:author="Nikki Papenfus" w:date="2025-10-07T12:32:00Z" w16du:dateUtc="2025-10-07T10:32:00Z">
              <w:rPr>
                <w:lang w:val="en-US"/>
              </w:rPr>
            </w:rPrChange>
          </w:rPr>
          <w:t xml:space="preserve">. </w:t>
        </w:r>
      </w:ins>
    </w:p>
    <w:p w14:paraId="240DAA91" w14:textId="15E534A7" w:rsidR="00A93275" w:rsidRPr="00467F3C" w:rsidRDefault="00A93275" w:rsidP="00C41079">
      <w:pPr>
        <w:pStyle w:val="OBNumberedList"/>
        <w:rPr>
          <w:ins w:id="1800" w:author="Nikki Papenfus" w:date="2025-09-29T16:53:00Z" w16du:dateUtc="2025-09-29T14:53:00Z"/>
        </w:rPr>
      </w:pPr>
      <w:ins w:id="1801" w:author="Nikki Papenfus" w:date="2025-10-01T10:39:00Z" w16du:dateUtc="2025-10-01T08:39:00Z">
        <w:r>
          <w:rPr>
            <w:lang w:val="en-US"/>
          </w:rPr>
          <w:t xml:space="preserve">BI Reporting </w:t>
        </w:r>
      </w:ins>
    </w:p>
    <w:p w14:paraId="4E6E4008" w14:textId="1A4B0AEF" w:rsidR="00063745" w:rsidRPr="00467F3C" w:rsidDel="002D747D" w:rsidRDefault="00063745" w:rsidP="00063745">
      <w:pPr>
        <w:pStyle w:val="OBNumberedList"/>
        <w:numPr>
          <w:ilvl w:val="0"/>
          <w:numId w:val="15"/>
        </w:numPr>
        <w:rPr>
          <w:del w:id="1802" w:author="Nikki Papenfus" w:date="2025-09-29T16:53:00Z" w16du:dateUtc="2025-09-29T14:53:00Z"/>
        </w:rPr>
      </w:pPr>
    </w:p>
    <w:p w14:paraId="20F3FF72" w14:textId="7503C58B" w:rsidR="000B400F" w:rsidRPr="00467F3C" w:rsidDel="00216FE4" w:rsidRDefault="000B400F" w:rsidP="000B400F">
      <w:pPr>
        <w:pStyle w:val="OBNumberedList"/>
        <w:numPr>
          <w:ilvl w:val="0"/>
          <w:numId w:val="15"/>
        </w:numPr>
        <w:rPr>
          <w:moveFrom w:id="1803" w:author="Nikki Papenfus" w:date="2025-09-30T10:49:00Z" w16du:dateUtc="2025-09-30T08:49:00Z"/>
        </w:rPr>
      </w:pPr>
      <w:moveFromRangeStart w:id="1804" w:author="Nikki Papenfus" w:date="2025-09-30T10:49:00Z" w:name="move210121760"/>
      <w:moveFrom w:id="1805" w:author="Nikki Papenfus" w:date="2025-09-30T10:49:00Z" w16du:dateUtc="2025-09-30T08:49:00Z">
        <w:r w:rsidRPr="00467F3C" w:rsidDel="00216FE4">
          <w:t>Reporting on trends, heatmaps and metrics are expected to be addressed using separate BI reporting tools.</w:t>
        </w:r>
      </w:moveFrom>
    </w:p>
    <w:moveFromRangeEnd w:id="1804"/>
    <w:p w14:paraId="39E41F9C" w14:textId="77777777" w:rsidR="00063745" w:rsidRDefault="00063745" w:rsidP="00063745">
      <w:pPr>
        <w:pStyle w:val="OBNumberedList"/>
        <w:numPr>
          <w:ilvl w:val="0"/>
          <w:numId w:val="15"/>
        </w:numPr>
      </w:pPr>
      <w:r w:rsidRPr="00467F3C">
        <w:t>This project does not include all functionality required for the Renters’ Rights Bill, including the generation of the new Section 13 documents.</w:t>
      </w:r>
    </w:p>
    <w:p w14:paraId="5FB6AD04" w14:textId="07CF61D9" w:rsidR="00DE06D4" w:rsidDel="008C0205" w:rsidRDefault="00DE06D4" w:rsidP="00063745">
      <w:pPr>
        <w:pStyle w:val="OBNumberedList"/>
        <w:numPr>
          <w:ilvl w:val="0"/>
          <w:numId w:val="15"/>
        </w:numPr>
        <w:rPr>
          <w:del w:id="1806" w:author="Nikki Papenfus" w:date="2025-09-29T12:19:00Z" w16du:dateUtc="2025-09-29T10:19:00Z"/>
        </w:rPr>
      </w:pPr>
      <w:del w:id="1807" w:author="Nikki Papenfus" w:date="2025-09-29T12:19:00Z" w16du:dateUtc="2025-09-29T10:19:00Z">
        <w:r w:rsidDel="008C0205">
          <w:delText xml:space="preserve">This project does not include </w:delText>
        </w:r>
        <w:r w:rsidR="00182D03" w:rsidDel="008C0205">
          <w:delText xml:space="preserve">any functionality to automatically delete </w:delText>
        </w:r>
        <w:r w:rsidR="00C75804" w:rsidDel="008C0205">
          <w:delText>or anonymise records or files captured in Salesforce during the case management process.</w:delText>
        </w:r>
      </w:del>
    </w:p>
    <w:p w14:paraId="0EB8DA3F" w14:textId="7F530F8F" w:rsidR="00D8261B" w:rsidRPr="00467F3C" w:rsidRDefault="00D8261B" w:rsidP="006C12EA">
      <w:pPr>
        <w:pStyle w:val="OBNumberedList"/>
        <w:numPr>
          <w:ilvl w:val="0"/>
          <w:numId w:val="15"/>
        </w:numPr>
      </w:pPr>
      <w:r w:rsidRPr="00467F3C">
        <w:t xml:space="preserve">Informal rent challenges will continue to be managed via the tenancy review process; </w:t>
      </w:r>
      <w:r w:rsidR="00261B13" w:rsidRPr="00467F3C">
        <w:t xml:space="preserve">additional case functionality is not required. </w:t>
      </w:r>
    </w:p>
    <w:p w14:paraId="651C513D" w14:textId="40111FDC" w:rsidR="00B2380B" w:rsidRPr="00D54F8B" w:rsidRDefault="00B35A7A" w:rsidP="00B2380B">
      <w:pPr>
        <w:pStyle w:val="OBNumberedList"/>
        <w:rPr>
          <w:highlight w:val="yellow"/>
          <w:rPrChange w:id="1808" w:author="Nikki Papenfus" w:date="2025-10-07T12:33:00Z" w16du:dateUtc="2025-10-07T10:33:00Z">
            <w:rPr/>
          </w:rPrChange>
        </w:rPr>
      </w:pPr>
      <w:del w:id="1809" w:author="Nikki Papenfus" w:date="2025-09-30T14:17:00Z" w16du:dateUtc="2025-09-30T12:17:00Z">
        <w:r w:rsidRPr="00D54F8B" w:rsidDel="004952CA">
          <w:rPr>
            <w:highlight w:val="yellow"/>
            <w:rPrChange w:id="1810" w:author="Nikki Papenfus" w:date="2025-10-07T12:33:00Z" w16du:dateUtc="2025-10-07T10:33:00Z">
              <w:rPr/>
            </w:rPrChange>
          </w:rPr>
          <w:delText>This project onl</w:delText>
        </w:r>
        <w:r w:rsidR="00260ED7" w:rsidRPr="00D54F8B" w:rsidDel="004952CA">
          <w:rPr>
            <w:highlight w:val="yellow"/>
            <w:rPrChange w:id="1811" w:author="Nikki Papenfus" w:date="2025-10-07T12:33:00Z" w16du:dateUtc="2025-10-07T10:33:00Z">
              <w:rPr/>
            </w:rPrChange>
          </w:rPr>
          <w:delText xml:space="preserve">y includes functionality for pet licenses being added as part of a new let, or a new pet being added to an existing tenancy.  </w:delText>
        </w:r>
      </w:del>
      <w:r w:rsidR="00B2380B" w:rsidRPr="00D54F8B">
        <w:rPr>
          <w:highlight w:val="yellow"/>
          <w:rPrChange w:id="1812" w:author="Nikki Papenfus" w:date="2025-10-07T12:33:00Z" w16du:dateUtc="2025-10-07T10:33:00Z">
            <w:rPr/>
          </w:rPrChange>
        </w:rPr>
        <w:t xml:space="preserve">A once-off project to populate the pet register with existing pets </w:t>
      </w:r>
      <w:ins w:id="1813" w:author="Nikki Papenfus" w:date="2025-09-30T14:17:00Z" w16du:dateUtc="2025-09-30T12:17:00Z">
        <w:r w:rsidR="004952CA" w:rsidRPr="00D54F8B">
          <w:rPr>
            <w:highlight w:val="yellow"/>
          </w:rPr>
          <w:t>is expected to</w:t>
        </w:r>
      </w:ins>
      <w:del w:id="1814" w:author="Nikki Papenfus" w:date="2025-09-30T14:17:00Z" w16du:dateUtc="2025-09-30T12:17:00Z">
        <w:r w:rsidR="00B2380B" w:rsidRPr="00D54F8B" w:rsidDel="004952CA">
          <w:rPr>
            <w:highlight w:val="yellow"/>
            <w:rPrChange w:id="1815" w:author="Nikki Papenfus" w:date="2025-10-07T12:33:00Z" w16du:dateUtc="2025-10-07T10:33:00Z">
              <w:rPr/>
            </w:rPrChange>
          </w:rPr>
          <w:delText>will</w:delText>
        </w:r>
      </w:del>
      <w:r w:rsidR="00B2380B" w:rsidRPr="00D54F8B">
        <w:rPr>
          <w:highlight w:val="yellow"/>
          <w:rPrChange w:id="1816" w:author="Nikki Papenfus" w:date="2025-10-07T12:33:00Z" w16du:dateUtc="2025-10-07T10:33:00Z">
            <w:rPr/>
          </w:rPrChange>
        </w:rPr>
        <w:t xml:space="preserve"> be addressed through </w:t>
      </w:r>
      <w:r w:rsidR="00BA3DB1" w:rsidRPr="00D54F8B">
        <w:rPr>
          <w:highlight w:val="yellow"/>
          <w:rPrChange w:id="1817" w:author="Nikki Papenfus" w:date="2025-10-07T12:33:00Z" w16du:dateUtc="2025-10-07T10:33:00Z">
            <w:rPr/>
          </w:rPrChange>
        </w:rPr>
        <w:t xml:space="preserve">a separate project </w:t>
      </w:r>
      <w:r w:rsidR="003B2BBB" w:rsidRPr="00D54F8B">
        <w:rPr>
          <w:highlight w:val="yellow"/>
          <w:rPrChange w:id="1818" w:author="Nikki Papenfus" w:date="2025-10-07T12:33:00Z" w16du:dateUtc="2025-10-07T10:33:00Z">
            <w:rPr/>
          </w:rPrChange>
        </w:rPr>
        <w:t>or the existing BAU FTE engagement</w:t>
      </w:r>
      <w:r w:rsidR="00B2380B" w:rsidRPr="00D54F8B">
        <w:rPr>
          <w:highlight w:val="yellow"/>
          <w:rPrChange w:id="1819" w:author="Nikki Papenfus" w:date="2025-10-07T12:33:00Z" w16du:dateUtc="2025-10-07T10:33:00Z">
            <w:rPr/>
          </w:rPrChange>
        </w:rPr>
        <w:t xml:space="preserve">. </w:t>
      </w:r>
    </w:p>
    <w:p w14:paraId="663B72F0" w14:textId="6C0A4B5E" w:rsidR="00BC204B" w:rsidDel="008C0205" w:rsidRDefault="00BC204B" w:rsidP="00BC204B">
      <w:pPr>
        <w:pStyle w:val="OBNumberedList"/>
        <w:rPr>
          <w:del w:id="1820" w:author="Nikki Papenfus" w:date="2025-09-29T12:19:00Z" w16du:dateUtc="2025-09-29T10:19:00Z"/>
        </w:rPr>
      </w:pPr>
      <w:del w:id="1821" w:author="Nikki Papenfus" w:date="2025-09-29T12:19:00Z" w16du:dateUtc="2025-09-29T10:19:00Z">
        <w:r w:rsidRPr="00467F3C" w:rsidDel="008C0205">
          <w:delText xml:space="preserve">Management of pet rent arrears &amp; notifications to tenants of upcoming pet rent payments will form part of the existing arrears management process and/or a future arrears management </w:delText>
        </w:r>
        <w:r w:rsidR="001D5E70" w:rsidDel="008C0205">
          <w:delText>module</w:delText>
        </w:r>
        <w:r w:rsidRPr="00467F3C" w:rsidDel="008C0205">
          <w:delText xml:space="preserve"> to be added to Salesforce, which falls outside of the scope of this project.</w:delText>
        </w:r>
      </w:del>
    </w:p>
    <w:p w14:paraId="194295F5" w14:textId="03D7D364" w:rsidR="00EE6F3D" w:rsidRPr="00467F3C" w:rsidDel="00B04F9F" w:rsidRDefault="00381D97" w:rsidP="00BC204B">
      <w:pPr>
        <w:pStyle w:val="OBNumberedList"/>
        <w:rPr>
          <w:del w:id="1822" w:author="Nikki Papenfus" w:date="2025-09-29T12:11:00Z" w16du:dateUtc="2025-09-29T10:11:00Z"/>
        </w:rPr>
      </w:pPr>
      <w:del w:id="1823" w:author="Nikki Papenfus" w:date="2025-09-29T12:11:00Z" w16du:dateUtc="2025-09-29T10:11:00Z">
        <w:r w:rsidDel="00B04F9F">
          <w:delText>Given the current data structure</w:delText>
        </w:r>
        <w:r w:rsidR="0057430B" w:rsidDel="00B04F9F">
          <w:delText xml:space="preserve"> in Grainger’s Salesforce org, it will not be possible to </w:delText>
        </w:r>
        <w:r w:rsidR="0094631D" w:rsidDel="00B04F9F">
          <w:delText>configure pet capacity by floor</w:delText>
        </w:r>
        <w:r w:rsidR="00EA54F5" w:rsidDel="00B04F9F">
          <w:delText>. There will be limited ability to report on pet data at a floor level.</w:delText>
        </w:r>
        <w:r w:rsidR="0094631D" w:rsidDel="00B04F9F">
          <w:delText xml:space="preserve"> </w:delText>
        </w:r>
        <w:r w:rsidR="00EA54F5" w:rsidDel="00B04F9F">
          <w:delText xml:space="preserve">Any changes to this data structure will require additional effort. </w:delText>
        </w:r>
      </w:del>
    </w:p>
    <w:p w14:paraId="490B0C0D" w14:textId="3626FE64" w:rsidR="00FB0D60" w:rsidRPr="00467F3C" w:rsidDel="002D747D" w:rsidRDefault="007357DC" w:rsidP="00FB0D60">
      <w:pPr>
        <w:pStyle w:val="OBNumberedList"/>
        <w:rPr>
          <w:del w:id="1824" w:author="Nikki Papenfus" w:date="2025-09-29T16:53:00Z" w16du:dateUtc="2025-09-29T14:53:00Z"/>
        </w:rPr>
      </w:pPr>
      <w:del w:id="1825" w:author="Nikki Papenfus" w:date="2025-09-29T16:53:00Z" w16du:dateUtc="2025-09-29T14:53:00Z">
        <w:r w:rsidRPr="64A7ACF1" w:rsidDel="002D747D">
          <w:rPr>
            <w:lang w:val="en-US"/>
          </w:rPr>
          <w:delText xml:space="preserve">Open Box will not </w:delText>
        </w:r>
        <w:r w:rsidR="00F46EA2" w:rsidRPr="64A7ACF1" w:rsidDel="002D747D">
          <w:rPr>
            <w:lang w:val="en-US"/>
          </w:rPr>
          <w:delText>develop, test or implement</w:delText>
        </w:r>
      </w:del>
      <w:del w:id="1826" w:author="Nikki Papenfus" w:date="2025-09-29T12:20:00Z" w16du:dateUtc="2025-09-29T10:20:00Z">
        <w:r w:rsidR="00F46EA2" w:rsidRPr="64A7ACF1" w:rsidDel="000137EE">
          <w:rPr>
            <w:lang w:val="en-US"/>
          </w:rPr>
          <w:delText xml:space="preserve"> a</w:delText>
        </w:r>
        <w:r w:rsidR="00DB5158" w:rsidDel="000137EE">
          <w:rPr>
            <w:lang w:val="en-US"/>
          </w:rPr>
          <w:delText>n</w:delText>
        </w:r>
        <w:r w:rsidR="00FB0D60" w:rsidRPr="64A7ACF1" w:rsidDel="000137EE">
          <w:rPr>
            <w:lang w:val="en-US"/>
          </w:rPr>
          <w:delText xml:space="preserve">y MyGrainger app </w:delText>
        </w:r>
        <w:r w:rsidR="00CE1279" w:rsidRPr="64A7ACF1" w:rsidDel="000137EE">
          <w:rPr>
            <w:lang w:val="en-US"/>
          </w:rPr>
          <w:delText>enhancements</w:delText>
        </w:r>
      </w:del>
      <w:del w:id="1827" w:author="Nikki Papenfus" w:date="2025-09-29T16:53:00Z" w16du:dateUtc="2025-09-29T14:53:00Z">
        <w:r w:rsidR="00FB0D60" w:rsidRPr="64A7ACF1" w:rsidDel="002D747D">
          <w:rPr>
            <w:lang w:val="en-US"/>
          </w:rPr>
          <w:delText>.</w:delText>
        </w:r>
        <w:r w:rsidR="002C37F1" w:rsidRPr="64A7ACF1" w:rsidDel="002D747D">
          <w:rPr>
            <w:lang w:val="en-US"/>
          </w:rPr>
          <w:delText xml:space="preserve"> </w:delText>
        </w:r>
      </w:del>
    </w:p>
    <w:p w14:paraId="15B90011" w14:textId="173EB578" w:rsidR="00785BAF" w:rsidRPr="00467F3C" w:rsidDel="006B0249" w:rsidRDefault="00CD7C3F" w:rsidP="0030456F">
      <w:pPr>
        <w:pStyle w:val="OBNumberedList"/>
        <w:rPr>
          <w:del w:id="1828" w:author="Nikki Papenfus" w:date="2025-09-29T12:23:00Z" w16du:dateUtc="2025-09-29T10:23:00Z"/>
        </w:rPr>
      </w:pPr>
      <w:del w:id="1829" w:author="Nikki Papenfus" w:date="2025-09-29T12:23:00Z" w16du:dateUtc="2025-09-29T10:23:00Z">
        <w:r w:rsidDel="006B0249">
          <w:delText>Costs exclude a</w:delText>
        </w:r>
        <w:r w:rsidR="00785BAF" w:rsidRPr="00467F3C" w:rsidDel="006B0249">
          <w:delText>ny third-party costs, licen</w:delText>
        </w:r>
        <w:r w:rsidR="00403E3D" w:rsidRPr="00467F3C" w:rsidDel="006B0249">
          <w:delText>c</w:delText>
        </w:r>
        <w:r w:rsidR="00785BAF" w:rsidRPr="00467F3C" w:rsidDel="006B0249">
          <w:delText>e fees, subscriptions or services</w:delText>
        </w:r>
        <w:r w:rsidR="008E57CF" w:rsidRPr="00467F3C" w:rsidDel="006B0249">
          <w:delText>.</w:delText>
        </w:r>
      </w:del>
    </w:p>
    <w:p w14:paraId="62C0916D" w14:textId="77777777" w:rsidR="004B5188" w:rsidRPr="00467F3C" w:rsidRDefault="004B5188" w:rsidP="004B5188">
      <w:pPr>
        <w:rPr>
          <w:vanish/>
          <w:highlight w:val="yellow"/>
        </w:rPr>
      </w:pPr>
      <w:bookmarkStart w:id="1830" w:name="_Toc475449757"/>
      <w:bookmarkStart w:id="1831" w:name="_Toc392769345"/>
      <w:bookmarkStart w:id="1832" w:name="_Toc34022149"/>
    </w:p>
    <w:p w14:paraId="31BE35AB" w14:textId="77777777" w:rsidR="00573FEF" w:rsidRPr="00467F3C" w:rsidRDefault="00573FEF" w:rsidP="00573FEF">
      <w:pPr>
        <w:pStyle w:val="CommentText"/>
        <w:rPr>
          <w:highlight w:val="cyan"/>
        </w:rPr>
      </w:pPr>
    </w:p>
    <w:p w14:paraId="25F3B82B" w14:textId="3D1033EF" w:rsidR="003526CB" w:rsidRPr="00467F3C" w:rsidRDefault="003526CB" w:rsidP="0030456F">
      <w:pPr>
        <w:pStyle w:val="Level1Heading"/>
      </w:pPr>
      <w:bookmarkStart w:id="1833" w:name="_Toc210133402"/>
      <w:r w:rsidRPr="00467F3C">
        <w:t>Project Methodology</w:t>
      </w:r>
      <w:bookmarkEnd w:id="1830"/>
      <w:r w:rsidR="00E21041" w:rsidRPr="00467F3C">
        <w:t xml:space="preserve"> &amp; Governance</w:t>
      </w:r>
      <w:bookmarkEnd w:id="1833"/>
    </w:p>
    <w:p w14:paraId="29B64646" w14:textId="3ABABB6B" w:rsidR="00C47DA1" w:rsidRPr="00467F3C" w:rsidRDefault="00C47DA1" w:rsidP="0030456F">
      <w:pPr>
        <w:pStyle w:val="CommentText"/>
        <w:rPr>
          <w:rStyle w:val="normaltextrun1"/>
        </w:rPr>
      </w:pPr>
      <w:r w:rsidRPr="00467F3C">
        <w:t xml:space="preserve">The </w:t>
      </w:r>
      <w:r w:rsidRPr="00467F3C">
        <w:rPr>
          <w:rStyle w:val="normaltextrun1"/>
        </w:rPr>
        <w:t>delivery approach will be based on the agile SCRUM framework. An agile delivery approach allows for the early delivery of outcomes and provides flexibility to adjust for any unforeseen opportunities or issues uncovered during the project. </w:t>
      </w:r>
    </w:p>
    <w:p w14:paraId="4294DE8F" w14:textId="14D793D2" w:rsidR="001E1F87" w:rsidRPr="00CF1290" w:rsidRDefault="003D1655" w:rsidP="00036498">
      <w:pPr>
        <w:pStyle w:val="Level2Heading"/>
      </w:pPr>
      <w:bookmarkStart w:id="1834" w:name="Discovery"/>
      <w:bookmarkStart w:id="1835" w:name="_Toc210133403"/>
      <w:bookmarkEnd w:id="1834"/>
      <w:r w:rsidRPr="00CF1290">
        <w:t xml:space="preserve">Discovery Phase </w:t>
      </w:r>
      <w:ins w:id="1836" w:author="Nikki Papenfus" w:date="2025-10-01T11:08:00Z" w16du:dateUtc="2025-10-01T09:08:00Z">
        <w:r w:rsidR="00AB65DD">
          <w:t xml:space="preserve">- </w:t>
        </w:r>
      </w:ins>
      <w:r w:rsidR="001E1F87" w:rsidRPr="00CF1290">
        <w:t>Consulting</w:t>
      </w:r>
      <w:bookmarkEnd w:id="1835"/>
    </w:p>
    <w:p w14:paraId="75136222" w14:textId="3B6117DF" w:rsidR="00E66940" w:rsidRPr="009F3D12" w:rsidRDefault="00BA1E6B" w:rsidP="00761156">
      <w:pPr>
        <w:pStyle w:val="CommentText"/>
        <w:rPr>
          <w:rStyle w:val="normaltextrun1"/>
        </w:rPr>
      </w:pPr>
      <w:r w:rsidRPr="009F3D12">
        <w:rPr>
          <w:rStyle w:val="normaltextrun1"/>
        </w:rPr>
        <w:t>Open Box will work with the</w:t>
      </w:r>
      <w:r w:rsidRPr="009F3D12" w:rsidDel="00C34885">
        <w:rPr>
          <w:rStyle w:val="normaltextrun1"/>
        </w:rPr>
        <w:t xml:space="preserve"> </w:t>
      </w:r>
      <w:sdt>
        <w:sdtPr>
          <w:rPr>
            <w:rStyle w:val="normaltextrun1"/>
          </w:rPr>
          <w:alias w:val="Category"/>
          <w:tag w:val=""/>
          <w:id w:val="1023595834"/>
          <w:placeholder>
            <w:docPart w:val="03A953AE207A4BE7ABD9AB5E9C1B35A9"/>
          </w:placeholder>
          <w:dataBinding w:prefixMappings="xmlns:ns0='http://purl.org/dc/elements/1.1/' xmlns:ns1='http://schemas.openxmlformats.org/package/2006/metadata/core-properties' " w:xpath="/ns1:coreProperties[1]/ns1:category[1]" w:storeItemID="{6C3C8BC8-F283-45AE-878A-BAB7291924A1}"/>
          <w:text/>
        </w:sdtPr>
        <w:sdtContent>
          <w:r w:rsidRPr="009F3D12">
            <w:rPr>
              <w:rStyle w:val="normaltextrun1"/>
            </w:rPr>
            <w:t>Grainger</w:t>
          </w:r>
        </w:sdtContent>
      </w:sdt>
      <w:r w:rsidRPr="009F3D12">
        <w:rPr>
          <w:rStyle w:val="normaltextrun1"/>
        </w:rPr>
        <w:t xml:space="preserve"> stakeholders to </w:t>
      </w:r>
      <w:r w:rsidR="00044221" w:rsidRPr="009F3D12">
        <w:rPr>
          <w:rStyle w:val="normaltextrun1"/>
        </w:rPr>
        <w:t>review the requirements</w:t>
      </w:r>
      <w:r w:rsidR="00EF65AD" w:rsidRPr="009F3D12">
        <w:rPr>
          <w:rStyle w:val="normaltextrun1"/>
        </w:rPr>
        <w:t xml:space="preserve"> </w:t>
      </w:r>
      <w:r w:rsidR="00682450" w:rsidRPr="009F3D12">
        <w:rPr>
          <w:rStyle w:val="normaltextrun1"/>
        </w:rPr>
        <w:t xml:space="preserve">artefacts </w:t>
      </w:r>
      <w:r w:rsidR="007351AC" w:rsidRPr="009F3D12">
        <w:rPr>
          <w:rStyle w:val="normaltextrun1"/>
        </w:rPr>
        <w:t xml:space="preserve">already documented by </w:t>
      </w:r>
      <w:r w:rsidR="00761156" w:rsidRPr="009F3D12">
        <w:rPr>
          <w:rStyle w:val="normaltextrun1"/>
        </w:rPr>
        <w:t>Grainger</w:t>
      </w:r>
      <w:r w:rsidR="004F5BFC" w:rsidRPr="009F3D12">
        <w:rPr>
          <w:rStyle w:val="normaltextrun1"/>
        </w:rPr>
        <w:t xml:space="preserve">, </w:t>
      </w:r>
      <w:r w:rsidR="003D39AF" w:rsidRPr="009F3D12">
        <w:rPr>
          <w:rStyle w:val="normaltextrun1"/>
        </w:rPr>
        <w:t>reach consensus</w:t>
      </w:r>
      <w:r w:rsidR="004F5BFC" w:rsidRPr="009F3D12">
        <w:rPr>
          <w:rStyle w:val="normaltextrun1"/>
        </w:rPr>
        <w:t xml:space="preserve"> </w:t>
      </w:r>
      <w:r w:rsidR="00B12267" w:rsidRPr="009F3D12">
        <w:rPr>
          <w:rStyle w:val="normaltextrun1"/>
        </w:rPr>
        <w:t xml:space="preserve">on </w:t>
      </w:r>
      <w:r w:rsidR="00E66940" w:rsidRPr="009F3D12">
        <w:rPr>
          <w:rStyle w:val="normaltextrun1"/>
        </w:rPr>
        <w:t xml:space="preserve">the </w:t>
      </w:r>
      <w:r w:rsidR="0096792E" w:rsidRPr="009F3D12">
        <w:rPr>
          <w:rStyle w:val="normaltextrun1"/>
        </w:rPr>
        <w:t xml:space="preserve">functionality </w:t>
      </w:r>
      <w:r w:rsidR="00E66940" w:rsidRPr="009F3D12">
        <w:rPr>
          <w:rStyle w:val="normaltextrun1"/>
        </w:rPr>
        <w:t>to be addressed in Salesforce</w:t>
      </w:r>
      <w:r w:rsidR="00DC383B" w:rsidRPr="009F3D12">
        <w:rPr>
          <w:rStyle w:val="normaltextrun1"/>
        </w:rPr>
        <w:t xml:space="preserve">, and identify </w:t>
      </w:r>
      <w:r w:rsidR="00E66940" w:rsidRPr="009F3D12">
        <w:rPr>
          <w:rStyle w:val="normaltextrun1"/>
        </w:rPr>
        <w:t xml:space="preserve">functionality that </w:t>
      </w:r>
      <w:r w:rsidR="00DC383B" w:rsidRPr="009F3D12">
        <w:rPr>
          <w:rStyle w:val="normaltextrun1"/>
        </w:rPr>
        <w:t xml:space="preserve">is </w:t>
      </w:r>
      <w:r w:rsidR="00E66940" w:rsidRPr="009F3D12">
        <w:rPr>
          <w:rStyle w:val="normaltextrun1"/>
        </w:rPr>
        <w:t xml:space="preserve">best addressed in other systems or </w:t>
      </w:r>
      <w:r w:rsidR="00464EF6" w:rsidRPr="009F3D12">
        <w:rPr>
          <w:rStyle w:val="normaltextrun1"/>
        </w:rPr>
        <w:t xml:space="preserve">can </w:t>
      </w:r>
      <w:r w:rsidR="00E66940" w:rsidRPr="009F3D12">
        <w:rPr>
          <w:rStyle w:val="normaltextrun1"/>
        </w:rPr>
        <w:t xml:space="preserve">be deferred for future enhancements. </w:t>
      </w:r>
    </w:p>
    <w:p w14:paraId="06BE19F7" w14:textId="46244870" w:rsidR="00BA1E6B" w:rsidRPr="004D74AA" w:rsidRDefault="00BA1E6B" w:rsidP="00BA1E6B">
      <w:pPr>
        <w:pStyle w:val="CommentText"/>
        <w:rPr>
          <w:rStyle w:val="normaltextrun1"/>
        </w:rPr>
      </w:pPr>
      <w:r w:rsidRPr="00BA1E6B">
        <w:rPr>
          <w:rStyle w:val="normaltextrun1"/>
        </w:rPr>
        <w:t xml:space="preserve">Open Box will use their Salesforce and </w:t>
      </w:r>
      <w:r w:rsidR="003567DC" w:rsidRPr="00BA1E6B">
        <w:rPr>
          <w:rStyle w:val="normaltextrun1"/>
        </w:rPr>
        <w:t xml:space="preserve">business analysis </w:t>
      </w:r>
      <w:r w:rsidRPr="00BA1E6B">
        <w:rPr>
          <w:rStyle w:val="normaltextrun1"/>
        </w:rPr>
        <w:t xml:space="preserve">expertise to shape a future-state design that aligns with Salesforce features, best practices and minimises </w:t>
      </w:r>
      <w:r w:rsidRPr="004D74AA">
        <w:rPr>
          <w:rStyle w:val="normaltextrun1"/>
        </w:rPr>
        <w:t>technical debt.</w:t>
      </w:r>
    </w:p>
    <w:p w14:paraId="23D71540" w14:textId="77777777" w:rsidR="00525358" w:rsidRPr="004D74AA" w:rsidRDefault="00BA1E6B" w:rsidP="00BA1E6B">
      <w:pPr>
        <w:pStyle w:val="CommentText"/>
        <w:rPr>
          <w:rStyle w:val="normaltextrun1"/>
        </w:rPr>
      </w:pPr>
      <w:r w:rsidRPr="004D74AA">
        <w:rPr>
          <w:rStyle w:val="normaltextrun1"/>
        </w:rPr>
        <w:t>Open Box will deliver</w:t>
      </w:r>
      <w:r w:rsidR="00525358" w:rsidRPr="004D74AA">
        <w:rPr>
          <w:rStyle w:val="normaltextrun1"/>
        </w:rPr>
        <w:t>:</w:t>
      </w:r>
    </w:p>
    <w:p w14:paraId="7DE33A0A" w14:textId="0E1B67D8" w:rsidR="00E5668B" w:rsidRDefault="00C64876" w:rsidP="00924D94">
      <w:pPr>
        <w:pStyle w:val="OBBulletList"/>
        <w:rPr>
          <w:ins w:id="1837" w:author="Nikki Papenfus" w:date="2025-10-07T12:18:00Z" w16du:dateUtc="2025-10-07T10:18:00Z"/>
          <w:rStyle w:val="normaltextrun1"/>
        </w:rPr>
      </w:pPr>
      <w:ins w:id="1838" w:author="Nikki Papenfus" w:date="2025-09-29T17:09:00Z" w16du:dateUtc="2025-09-29T15:09:00Z">
        <w:r w:rsidRPr="004D74AA">
          <w:rPr>
            <w:rStyle w:val="normaltextrun1"/>
          </w:rPr>
          <w:t xml:space="preserve">A solution </w:t>
        </w:r>
      </w:ins>
      <w:ins w:id="1839" w:author="Nikki Papenfus" w:date="2025-09-29T17:10:00Z" w16du:dateUtc="2025-09-29T15:10:00Z">
        <w:r w:rsidR="00924D94" w:rsidRPr="004D74AA">
          <w:rPr>
            <w:rStyle w:val="normaltextrun1"/>
          </w:rPr>
          <w:t xml:space="preserve">proposal </w:t>
        </w:r>
      </w:ins>
      <w:ins w:id="1840" w:author="Nikki Papenfus" w:date="2025-10-06T17:38:00Z" w16du:dateUtc="2025-10-06T15:38:00Z">
        <w:r w:rsidR="00452AD7" w:rsidRPr="004D74AA">
          <w:rPr>
            <w:rStyle w:val="normaltextrun1"/>
            <w:rPrChange w:id="1841" w:author="Nikki Papenfus" w:date="2025-10-06T17:44:00Z" w16du:dateUtc="2025-10-06T15:44:00Z">
              <w:rPr>
                <w:rStyle w:val="normaltextrun1"/>
                <w:highlight w:val="yellow"/>
              </w:rPr>
            </w:rPrChange>
          </w:rPr>
          <w:t>and statement of work</w:t>
        </w:r>
      </w:ins>
      <w:ins w:id="1842" w:author="Nikki Papenfus" w:date="2025-09-29T17:09:00Z" w16du:dateUtc="2025-09-29T15:09:00Z">
        <w:r w:rsidRPr="004D74AA">
          <w:rPr>
            <w:rStyle w:val="normaltextrun1"/>
          </w:rPr>
          <w:t xml:space="preserve"> </w:t>
        </w:r>
      </w:ins>
      <w:ins w:id="1843" w:author="Nikki Papenfus" w:date="2025-10-07T12:17:00Z" w16du:dateUtc="2025-10-07T10:17:00Z">
        <w:r w:rsidR="00212280" w:rsidRPr="0060725A">
          <w:rPr>
            <w:rStyle w:val="normaltextrun1"/>
          </w:rPr>
          <w:t xml:space="preserve">document </w:t>
        </w:r>
      </w:ins>
      <w:ins w:id="1844" w:author="Nikki Papenfus" w:date="2025-09-29T17:10:00Z" w16du:dateUtc="2025-09-29T15:10:00Z">
        <w:r w:rsidR="00924D94" w:rsidRPr="004D74AA">
          <w:rPr>
            <w:rStyle w:val="normaltextrun1"/>
          </w:rPr>
          <w:t>that</w:t>
        </w:r>
      </w:ins>
      <w:ins w:id="1845" w:author="Nikki Papenfus" w:date="2025-10-07T12:18:00Z" w16du:dateUtc="2025-10-07T10:18:00Z">
        <w:r w:rsidR="00E5668B">
          <w:rPr>
            <w:rStyle w:val="normaltextrun1"/>
          </w:rPr>
          <w:t xml:space="preserve"> includes</w:t>
        </w:r>
      </w:ins>
      <w:ins w:id="1846" w:author="Nikki Papenfus" w:date="2025-10-07T12:19:00Z" w16du:dateUtc="2025-10-07T10:19:00Z">
        <w:r w:rsidR="0021268E">
          <w:rPr>
            <w:rStyle w:val="normaltextrun1"/>
          </w:rPr>
          <w:t>:</w:t>
        </w:r>
      </w:ins>
    </w:p>
    <w:p w14:paraId="3347A450" w14:textId="2392C13C" w:rsidR="00AA60C4" w:rsidRPr="004D74AA" w:rsidRDefault="00E5668B">
      <w:pPr>
        <w:pStyle w:val="OBBulletList"/>
        <w:numPr>
          <w:ilvl w:val="1"/>
          <w:numId w:val="14"/>
        </w:numPr>
        <w:rPr>
          <w:ins w:id="1847" w:author="Nikki Papenfus" w:date="2025-09-29T17:09:00Z" w16du:dateUtc="2025-09-29T15:09:00Z"/>
          <w:rStyle w:val="normaltextrun1"/>
        </w:rPr>
        <w:pPrChange w:id="1848" w:author="Nikki Papenfus" w:date="2025-10-07T12:18:00Z" w16du:dateUtc="2025-10-07T10:18:00Z">
          <w:pPr>
            <w:pStyle w:val="OBBulletList"/>
          </w:pPr>
        </w:pPrChange>
      </w:pPr>
      <w:ins w:id="1849" w:author="Nikki Papenfus" w:date="2025-10-07T12:19:00Z" w16du:dateUtc="2025-10-07T10:19:00Z">
        <w:r>
          <w:rPr>
            <w:rStyle w:val="normaltextrun1"/>
          </w:rPr>
          <w:t>A</w:t>
        </w:r>
      </w:ins>
      <w:ins w:id="1850" w:author="Nikki Papenfus" w:date="2025-10-06T17:44:00Z" w16du:dateUtc="2025-10-06T15:44:00Z">
        <w:r w:rsidR="00353C1F" w:rsidRPr="004D74AA">
          <w:rPr>
            <w:rStyle w:val="normaltextrun1"/>
            <w:rPrChange w:id="1851" w:author="Nikki Papenfus" w:date="2025-10-06T17:44:00Z" w16du:dateUtc="2025-10-06T15:44:00Z">
              <w:rPr>
                <w:rStyle w:val="normaltextrun1"/>
                <w:highlight w:val="yellow"/>
              </w:rPr>
            </w:rPrChange>
          </w:rPr>
          <w:t xml:space="preserve"> </w:t>
        </w:r>
      </w:ins>
      <w:ins w:id="1852" w:author="Nikki Papenfus" w:date="2025-09-29T17:10:00Z" w16du:dateUtc="2025-09-29T15:10:00Z">
        <w:r w:rsidR="00924D94" w:rsidRPr="004D74AA">
          <w:rPr>
            <w:rStyle w:val="normaltextrun1"/>
            <w:rPrChange w:id="1853" w:author="Nikki Papenfus" w:date="2025-10-06T17:44:00Z" w16du:dateUtc="2025-10-06T15:44:00Z">
              <w:rPr>
                <w:highlight w:val="yellow"/>
              </w:rPr>
            </w:rPrChange>
          </w:rPr>
          <w:t xml:space="preserve">high-level </w:t>
        </w:r>
      </w:ins>
      <w:ins w:id="1854" w:author="Nikki Papenfus" w:date="2025-10-06T17:44:00Z" w16du:dateUtc="2025-10-06T15:44:00Z">
        <w:r w:rsidR="004D74AA" w:rsidRPr="004D74AA">
          <w:rPr>
            <w:rStyle w:val="normaltextrun1"/>
            <w:rPrChange w:id="1855" w:author="Nikki Papenfus" w:date="2025-10-06T17:44:00Z" w16du:dateUtc="2025-10-06T15:44:00Z">
              <w:rPr>
                <w:rStyle w:val="normaltextrun1"/>
                <w:highlight w:val="yellow"/>
              </w:rPr>
            </w:rPrChange>
          </w:rPr>
          <w:t xml:space="preserve">solution </w:t>
        </w:r>
      </w:ins>
      <w:ins w:id="1856" w:author="Nikki Papenfus" w:date="2025-09-29T17:10:00Z" w16du:dateUtc="2025-09-29T15:10:00Z">
        <w:r w:rsidR="00924D94" w:rsidRPr="004D74AA">
          <w:rPr>
            <w:rStyle w:val="normaltextrun1"/>
            <w:rPrChange w:id="1857" w:author="Nikki Papenfus" w:date="2025-10-06T17:44:00Z" w16du:dateUtc="2025-10-06T15:44:00Z">
              <w:rPr>
                <w:highlight w:val="yellow"/>
              </w:rPr>
            </w:rPrChange>
          </w:rPr>
          <w:t>design</w:t>
        </w:r>
      </w:ins>
      <w:ins w:id="1858" w:author="Nikki Papenfus" w:date="2025-10-07T12:18:00Z" w16du:dateUtc="2025-10-07T10:18:00Z">
        <w:r w:rsidRPr="00E5668B">
          <w:rPr>
            <w:rStyle w:val="normaltextrun1"/>
          </w:rPr>
          <w:t xml:space="preserve"> </w:t>
        </w:r>
      </w:ins>
      <w:ins w:id="1859" w:author="Nikki Papenfus" w:date="2025-10-07T12:19:00Z" w16du:dateUtc="2025-10-07T10:19:00Z">
        <w:r>
          <w:rPr>
            <w:rStyle w:val="normaltextrun1"/>
          </w:rPr>
          <w:t xml:space="preserve">for the </w:t>
        </w:r>
      </w:ins>
      <w:ins w:id="1860" w:author="Nikki Papenfus" w:date="2025-10-07T12:18:00Z" w16du:dateUtc="2025-10-07T10:18:00Z">
        <w:r w:rsidRPr="002343BF">
          <w:rPr>
            <w:rStyle w:val="normaltextrun1"/>
          </w:rPr>
          <w:t>features to be delivered</w:t>
        </w:r>
      </w:ins>
      <w:ins w:id="1861" w:author="Nikki Papenfus" w:date="2025-09-29T17:10:00Z" w16du:dateUtc="2025-09-29T15:10:00Z">
        <w:r w:rsidR="00924D94" w:rsidRPr="004D74AA">
          <w:rPr>
            <w:rStyle w:val="normaltextrun1"/>
          </w:rPr>
          <w:t>.</w:t>
        </w:r>
      </w:ins>
    </w:p>
    <w:p w14:paraId="2C96206E" w14:textId="29BADE33" w:rsidR="00E5668B" w:rsidRPr="00155850" w:rsidRDefault="00E5668B">
      <w:pPr>
        <w:pStyle w:val="OBBulletList"/>
        <w:numPr>
          <w:ilvl w:val="1"/>
          <w:numId w:val="14"/>
        </w:numPr>
        <w:rPr>
          <w:moveTo w:id="1862" w:author="Nikki Papenfus" w:date="2025-10-07T12:18:00Z" w16du:dateUtc="2025-10-07T10:18:00Z"/>
          <w:rStyle w:val="normaltextrun1"/>
        </w:rPr>
        <w:pPrChange w:id="1863" w:author="Nikki Papenfus" w:date="2025-10-07T12:18:00Z" w16du:dateUtc="2025-10-07T10:18:00Z">
          <w:pPr>
            <w:pStyle w:val="OBBulletList"/>
          </w:pPr>
        </w:pPrChange>
      </w:pPr>
      <w:moveToRangeStart w:id="1864" w:author="Nikki Papenfus" w:date="2025-10-07T12:18:00Z" w:name="move210731928"/>
      <w:moveTo w:id="1865" w:author="Nikki Papenfus" w:date="2025-10-07T12:18:00Z" w16du:dateUtc="2025-10-07T10:18:00Z">
        <w:r w:rsidRPr="00155850">
          <w:rPr>
            <w:rStyle w:val="normaltextrun1"/>
          </w:rPr>
          <w:t xml:space="preserve">A revised forecast of the number of sprints, cost &amp; timeline required to deliver the </w:t>
        </w:r>
      </w:moveTo>
      <w:ins w:id="1866" w:author="Nikki Papenfus" w:date="2025-10-07T12:18:00Z" w16du:dateUtc="2025-10-07T10:18:00Z">
        <w:r w:rsidRPr="00155850">
          <w:rPr>
            <w:rStyle w:val="normaltextrun1"/>
          </w:rPr>
          <w:t xml:space="preserve">proposed </w:t>
        </w:r>
      </w:ins>
      <w:moveTo w:id="1867" w:author="Nikki Papenfus" w:date="2025-10-07T12:18:00Z" w16du:dateUtc="2025-10-07T10:18:00Z">
        <w:r w:rsidRPr="00155850">
          <w:rPr>
            <w:rStyle w:val="normaltextrun1"/>
          </w:rPr>
          <w:t>feature backlog</w:t>
        </w:r>
        <w:del w:id="1868" w:author="Nikki Papenfus" w:date="2025-10-07T12:18:00Z" w16du:dateUtc="2025-10-07T10:18:00Z">
          <w:r w:rsidRPr="00155850" w:rsidDel="00E5668B">
            <w:rPr>
              <w:rStyle w:val="normaltextrun1"/>
            </w:rPr>
            <w:delText xml:space="preserve"> proposed</w:delText>
          </w:r>
        </w:del>
        <w:r w:rsidRPr="00155850">
          <w:rPr>
            <w:rStyle w:val="normaltextrun1"/>
          </w:rPr>
          <w:t>.</w:t>
        </w:r>
      </w:moveTo>
    </w:p>
    <w:moveToRangeEnd w:id="1864"/>
    <w:p w14:paraId="226E6743" w14:textId="69864A10" w:rsidR="00BE6FBC" w:rsidRPr="004D74AA" w:rsidDel="002E3D3E" w:rsidRDefault="00BE6FBC" w:rsidP="00BE6FBC">
      <w:pPr>
        <w:pStyle w:val="OBBulletList"/>
        <w:rPr>
          <w:del w:id="1869" w:author="Nikki Papenfus" w:date="2025-10-06T17:34:00Z" w16du:dateUtc="2025-10-06T15:34:00Z"/>
          <w:rStyle w:val="normaltextrun1"/>
        </w:rPr>
      </w:pPr>
      <w:del w:id="1870" w:author="Nikki Papenfus" w:date="2025-10-06T17:34:00Z" w16du:dateUtc="2025-10-06T15:34:00Z">
        <w:r w:rsidRPr="004D74AA" w:rsidDel="002E3D3E">
          <w:rPr>
            <w:rStyle w:val="normaltextrun1"/>
          </w:rPr>
          <w:delText xml:space="preserve">Future-state process diagrams. </w:delText>
        </w:r>
      </w:del>
    </w:p>
    <w:p w14:paraId="356F15A8" w14:textId="69D57049" w:rsidR="001633F6" w:rsidRPr="004D74AA" w:rsidRDefault="002E3D3E">
      <w:pPr>
        <w:pStyle w:val="OBBulletList"/>
        <w:numPr>
          <w:ilvl w:val="1"/>
          <w:numId w:val="14"/>
        </w:numPr>
        <w:rPr>
          <w:rStyle w:val="normaltextrun1"/>
        </w:rPr>
        <w:pPrChange w:id="1871" w:author="Nikki Papenfus" w:date="2025-10-07T12:19:00Z" w16du:dateUtc="2025-10-07T10:19:00Z">
          <w:pPr>
            <w:pStyle w:val="OBBulletList"/>
          </w:pPr>
        </w:pPrChange>
      </w:pPr>
      <w:ins w:id="1872" w:author="Nikki Papenfus" w:date="2025-10-06T17:34:00Z" w16du:dateUtc="2025-10-06T15:34:00Z">
        <w:r w:rsidRPr="004D74AA">
          <w:rPr>
            <w:rStyle w:val="normaltextrun1"/>
            <w:rPrChange w:id="1873" w:author="Nikki Papenfus" w:date="2025-10-06T17:44:00Z" w16du:dateUtc="2025-10-06T15:44:00Z">
              <w:rPr>
                <w:rStyle w:val="normaltextrun1"/>
                <w:highlight w:val="yellow"/>
              </w:rPr>
            </w:rPrChange>
          </w:rPr>
          <w:t>A m</w:t>
        </w:r>
      </w:ins>
      <w:del w:id="1874" w:author="Nikki Papenfus" w:date="2025-10-06T17:34:00Z" w16du:dateUtc="2025-10-06T15:34:00Z">
        <w:r w:rsidR="001633F6" w:rsidRPr="004D74AA" w:rsidDel="002E3D3E">
          <w:rPr>
            <w:rStyle w:val="normaltextrun1"/>
          </w:rPr>
          <w:delText>M</w:delText>
        </w:r>
      </w:del>
      <w:r w:rsidR="001633F6" w:rsidRPr="004D74AA">
        <w:rPr>
          <w:rStyle w:val="normaltextrun1"/>
        </w:rPr>
        <w:t>ock-up</w:t>
      </w:r>
      <w:del w:id="1875" w:author="Nikki Papenfus" w:date="2025-09-30T14:18:00Z" w16du:dateUtc="2025-09-30T12:18:00Z">
        <w:r w:rsidR="001633F6" w:rsidRPr="004D74AA" w:rsidDel="00441084">
          <w:rPr>
            <w:rStyle w:val="normaltextrun1"/>
          </w:rPr>
          <w:delText>s</w:delText>
        </w:r>
      </w:del>
      <w:r w:rsidR="001633F6" w:rsidRPr="004D74AA">
        <w:rPr>
          <w:rStyle w:val="normaltextrun1"/>
        </w:rPr>
        <w:t xml:space="preserve"> of the </w:t>
      </w:r>
      <w:del w:id="1876" w:author="Nikki Papenfus" w:date="2025-10-06T17:34:00Z" w16du:dateUtc="2025-10-06T15:34:00Z">
        <w:r w:rsidR="001633F6" w:rsidRPr="004D74AA" w:rsidDel="00DB1E74">
          <w:rPr>
            <w:rStyle w:val="normaltextrun1"/>
          </w:rPr>
          <w:delText xml:space="preserve">proposed </w:delText>
        </w:r>
      </w:del>
      <w:r w:rsidR="001633F6" w:rsidRPr="004D74AA">
        <w:rPr>
          <w:rStyle w:val="normaltextrun1"/>
        </w:rPr>
        <w:t xml:space="preserve">case </w:t>
      </w:r>
      <w:r w:rsidR="00AA3089" w:rsidRPr="004D74AA">
        <w:rPr>
          <w:rStyle w:val="normaltextrun1"/>
        </w:rPr>
        <w:t>layout</w:t>
      </w:r>
      <w:del w:id="1877" w:author="Nikki Papenfus" w:date="2025-10-01T11:07:00Z" w16du:dateUtc="2025-10-01T09:07:00Z">
        <w:r w:rsidR="00300419" w:rsidRPr="004D74AA" w:rsidDel="009C5E92">
          <w:rPr>
            <w:rStyle w:val="normaltextrun1"/>
          </w:rPr>
          <w:delText>s</w:delText>
        </w:r>
      </w:del>
      <w:ins w:id="1878" w:author="Nikki Papenfus" w:date="2025-10-06T17:34:00Z" w16du:dateUtc="2025-10-06T15:34:00Z">
        <w:r w:rsidR="00DB1E74" w:rsidRPr="004D74AA">
          <w:rPr>
            <w:rStyle w:val="normaltextrun1"/>
            <w:rPrChange w:id="1879" w:author="Nikki Papenfus" w:date="2025-10-06T17:44:00Z" w16du:dateUtc="2025-10-06T15:44:00Z">
              <w:rPr>
                <w:rStyle w:val="normaltextrun1"/>
                <w:highlight w:val="yellow"/>
              </w:rPr>
            </w:rPrChange>
          </w:rPr>
          <w:t xml:space="preserve"> template</w:t>
        </w:r>
      </w:ins>
      <w:r w:rsidR="00300419" w:rsidRPr="004D74AA">
        <w:rPr>
          <w:rStyle w:val="normaltextrun1"/>
        </w:rPr>
        <w:t>.</w:t>
      </w:r>
    </w:p>
    <w:p w14:paraId="27A47745" w14:textId="19B9E52E" w:rsidR="001748DA" w:rsidRPr="00BA1E6B" w:rsidDel="00DB1E74" w:rsidRDefault="00A911C2" w:rsidP="001748DA">
      <w:pPr>
        <w:pStyle w:val="OBBulletList"/>
        <w:rPr>
          <w:del w:id="1880" w:author="Nikki Papenfus" w:date="2025-10-06T17:34:00Z" w16du:dateUtc="2025-10-06T15:34:00Z"/>
          <w:rStyle w:val="normaltextrun1"/>
        </w:rPr>
      </w:pPr>
      <w:del w:id="1881" w:author="Nikki Papenfus" w:date="2025-10-06T17:34:00Z" w16du:dateUtc="2025-10-06T15:34:00Z">
        <w:r w:rsidDel="00DB1E74">
          <w:rPr>
            <w:rStyle w:val="normaltextrun1"/>
          </w:rPr>
          <w:delText>A</w:delText>
        </w:r>
        <w:r w:rsidRPr="00BA1E6B" w:rsidDel="00DB1E74">
          <w:rPr>
            <w:rStyle w:val="normaltextrun1"/>
          </w:rPr>
          <w:delText xml:space="preserve"> proof-of-concept</w:delText>
        </w:r>
        <w:r w:rsidDel="00DB1E74">
          <w:rPr>
            <w:rStyle w:val="normaltextrun1"/>
          </w:rPr>
          <w:delText>, i</w:delText>
        </w:r>
        <w:r w:rsidR="001748DA" w:rsidRPr="00BA1E6B" w:rsidDel="00DB1E74">
          <w:rPr>
            <w:rStyle w:val="normaltextrun1"/>
          </w:rPr>
          <w:delText>f necessary, that demonstrates aspects of the proposed solution.</w:delText>
        </w:r>
      </w:del>
    </w:p>
    <w:p w14:paraId="153DEA48" w14:textId="77777777" w:rsidR="003B2C01" w:rsidRDefault="00525358" w:rsidP="00525358">
      <w:pPr>
        <w:pStyle w:val="OBBulletList"/>
        <w:rPr>
          <w:rStyle w:val="normaltextrun1"/>
        </w:rPr>
      </w:pPr>
      <w:r>
        <w:rPr>
          <w:rStyle w:val="normaltextrun1"/>
        </w:rPr>
        <w:t>A</w:t>
      </w:r>
      <w:r w:rsidRPr="00BA1E6B">
        <w:rPr>
          <w:rStyle w:val="normaltextrun1"/>
        </w:rPr>
        <w:t xml:space="preserve"> feature backlog in Jira that captures the outcomes to be delivered</w:t>
      </w:r>
      <w:r w:rsidR="00472265">
        <w:rPr>
          <w:rStyle w:val="normaltextrun1"/>
        </w:rPr>
        <w:t xml:space="preserve"> and proposed implementation approach</w:t>
      </w:r>
      <w:r w:rsidRPr="00BA1E6B">
        <w:rPr>
          <w:rStyle w:val="normaltextrun1"/>
        </w:rPr>
        <w:t xml:space="preserve">. </w:t>
      </w:r>
    </w:p>
    <w:p w14:paraId="12BE716B" w14:textId="4F236F24" w:rsidR="006B2BD9" w:rsidRPr="00BA1E6B" w:rsidRDefault="006B2BD9" w:rsidP="006B2BD9">
      <w:pPr>
        <w:pStyle w:val="OBBulletList"/>
        <w:numPr>
          <w:ilvl w:val="1"/>
          <w:numId w:val="14"/>
        </w:numPr>
        <w:rPr>
          <w:rStyle w:val="normaltextrun1"/>
        </w:rPr>
      </w:pPr>
      <w:r w:rsidRPr="00BA1E6B">
        <w:rPr>
          <w:rStyle w:val="normaltextrun1"/>
        </w:rPr>
        <w:t xml:space="preserve">The features will be sized and prioritized relative to each other.  </w:t>
      </w:r>
    </w:p>
    <w:p w14:paraId="18DA54E9" w14:textId="4746E69E" w:rsidR="00525358" w:rsidRPr="00BA1E6B" w:rsidRDefault="00472265" w:rsidP="003B2C01">
      <w:pPr>
        <w:pStyle w:val="OBBulletList"/>
        <w:numPr>
          <w:ilvl w:val="1"/>
          <w:numId w:val="14"/>
        </w:numPr>
        <w:rPr>
          <w:rStyle w:val="normaltextrun1"/>
        </w:rPr>
      </w:pPr>
      <w:r>
        <w:rPr>
          <w:rStyle w:val="normaltextrun1"/>
        </w:rPr>
        <w:t xml:space="preserve">This </w:t>
      </w:r>
      <w:r w:rsidR="00FB2F15">
        <w:rPr>
          <w:rStyle w:val="normaltextrun1"/>
        </w:rPr>
        <w:t xml:space="preserve">feature </w:t>
      </w:r>
      <w:r w:rsidR="00525358" w:rsidRPr="00BA1E6B">
        <w:rPr>
          <w:rStyle w:val="normaltextrun1"/>
        </w:rPr>
        <w:t>backlog will be used during an iterative delivery phase to identify, develop and deploy the most valuable features.</w:t>
      </w:r>
    </w:p>
    <w:p w14:paraId="14F262BF" w14:textId="39B3651B" w:rsidR="00761156" w:rsidRPr="00155850" w:rsidRDefault="00761156" w:rsidP="00761156">
      <w:pPr>
        <w:pStyle w:val="OBBulletList"/>
        <w:numPr>
          <w:ilvl w:val="1"/>
          <w:numId w:val="14"/>
        </w:numPr>
        <w:rPr>
          <w:rStyle w:val="normaltextrun1"/>
        </w:rPr>
      </w:pPr>
      <w:r w:rsidRPr="00155850">
        <w:rPr>
          <w:rStyle w:val="normaltextrun1"/>
        </w:rPr>
        <w:t>Any features identified for possible future releases will also be added to the backlog.</w:t>
      </w:r>
    </w:p>
    <w:p w14:paraId="45DEA822" w14:textId="660D7032" w:rsidR="00BA1E6B" w:rsidRPr="00155850" w:rsidDel="00E5668B" w:rsidRDefault="00300419" w:rsidP="00300419">
      <w:pPr>
        <w:pStyle w:val="OBBulletList"/>
        <w:rPr>
          <w:moveFrom w:id="1882" w:author="Nikki Papenfus" w:date="2025-10-07T12:18:00Z" w16du:dateUtc="2025-10-07T10:18:00Z"/>
          <w:rStyle w:val="normaltextrun1"/>
        </w:rPr>
      </w:pPr>
      <w:moveFromRangeStart w:id="1883" w:author="Nikki Papenfus" w:date="2025-10-07T12:18:00Z" w:name="move210731928"/>
      <w:moveFrom w:id="1884" w:author="Nikki Papenfus" w:date="2025-10-07T12:18:00Z" w16du:dateUtc="2025-10-07T10:18:00Z">
        <w:r w:rsidRPr="00155850" w:rsidDel="00E5668B">
          <w:rPr>
            <w:rStyle w:val="normaltextrun1"/>
          </w:rPr>
          <w:t>A revised</w:t>
        </w:r>
        <w:r w:rsidR="00BA1E6B" w:rsidRPr="00155850" w:rsidDel="00E5668B">
          <w:rPr>
            <w:rStyle w:val="normaltextrun1"/>
          </w:rPr>
          <w:t xml:space="preserve"> forecast of the number of sprints, cost &amp; timeline required to deliver the </w:t>
        </w:r>
        <w:r w:rsidRPr="00155850" w:rsidDel="00E5668B">
          <w:rPr>
            <w:rStyle w:val="normaltextrun1"/>
          </w:rPr>
          <w:t xml:space="preserve">feature </w:t>
        </w:r>
        <w:r w:rsidR="00BA1E6B" w:rsidRPr="00155850" w:rsidDel="00E5668B">
          <w:rPr>
            <w:rStyle w:val="normaltextrun1"/>
          </w:rPr>
          <w:t xml:space="preserve">backlog </w:t>
        </w:r>
        <w:r w:rsidRPr="00155850" w:rsidDel="00E5668B">
          <w:rPr>
            <w:rStyle w:val="normaltextrun1"/>
          </w:rPr>
          <w:t>proposed</w:t>
        </w:r>
        <w:r w:rsidR="00BA1E6B" w:rsidRPr="00155850" w:rsidDel="00E5668B">
          <w:rPr>
            <w:rStyle w:val="normaltextrun1"/>
          </w:rPr>
          <w:t>.</w:t>
        </w:r>
      </w:moveFrom>
    </w:p>
    <w:moveFromRangeEnd w:id="1883"/>
    <w:p w14:paraId="704989F7" w14:textId="691D980E" w:rsidR="00687340" w:rsidRPr="00155850" w:rsidRDefault="00687340" w:rsidP="00687340">
      <w:pPr>
        <w:pStyle w:val="CommentText"/>
        <w:rPr>
          <w:rStyle w:val="normaltextrun1"/>
        </w:rPr>
      </w:pPr>
      <w:r w:rsidRPr="00155850">
        <w:rPr>
          <w:rStyle w:val="normaltextrun1"/>
        </w:rPr>
        <w:t xml:space="preserve">On completion of this phase Grainger </w:t>
      </w:r>
      <w:r w:rsidR="00282D26" w:rsidRPr="00155850">
        <w:rPr>
          <w:rStyle w:val="normaltextrun1"/>
        </w:rPr>
        <w:t xml:space="preserve">will </w:t>
      </w:r>
      <w:r w:rsidR="00EF5AA3" w:rsidRPr="00155850">
        <w:rPr>
          <w:rStyle w:val="normaltextrun1"/>
        </w:rPr>
        <w:t xml:space="preserve">decide whether to </w:t>
      </w:r>
      <w:r w:rsidR="00742627" w:rsidRPr="00155850">
        <w:rPr>
          <w:rStyle w:val="normaltextrun1"/>
        </w:rPr>
        <w:t xml:space="preserve">continue with the project, </w:t>
      </w:r>
      <w:r w:rsidR="00B44C62">
        <w:rPr>
          <w:rStyle w:val="normaltextrun1"/>
        </w:rPr>
        <w:t xml:space="preserve">reassess the </w:t>
      </w:r>
      <w:r w:rsidR="00C13133" w:rsidRPr="00155850">
        <w:rPr>
          <w:rStyle w:val="normaltextrun1"/>
        </w:rPr>
        <w:t xml:space="preserve">project scope, or halt the project. </w:t>
      </w:r>
    </w:p>
    <w:p w14:paraId="0BB0B0B1" w14:textId="4F5533BA" w:rsidR="0022200E" w:rsidRPr="00155850" w:rsidRDefault="00D02439" w:rsidP="00036498">
      <w:pPr>
        <w:pStyle w:val="Level2Heading"/>
      </w:pPr>
      <w:bookmarkStart w:id="1885" w:name="_Toc210133404"/>
      <w:r w:rsidRPr="00155850">
        <w:t xml:space="preserve">Sprint Zero - </w:t>
      </w:r>
      <w:r w:rsidR="0022200E" w:rsidRPr="00155850">
        <w:t>Design</w:t>
      </w:r>
      <w:bookmarkEnd w:id="1885"/>
      <w:r w:rsidR="0022200E" w:rsidRPr="00155850">
        <w:t xml:space="preserve"> </w:t>
      </w:r>
    </w:p>
    <w:p w14:paraId="16C4DC84" w14:textId="35172D41" w:rsidR="00F33971" w:rsidRPr="00155850" w:rsidRDefault="00867856" w:rsidP="00026F66">
      <w:pPr>
        <w:pStyle w:val="CommentText"/>
        <w:rPr>
          <w:rStyle w:val="normaltextrun1"/>
        </w:rPr>
      </w:pPr>
      <w:r w:rsidRPr="00155850">
        <w:rPr>
          <w:rStyle w:val="normaltextrun1"/>
        </w:rPr>
        <w:t>Durin</w:t>
      </w:r>
      <w:r w:rsidR="0032501F" w:rsidRPr="00155850">
        <w:rPr>
          <w:rStyle w:val="normaltextrun1"/>
        </w:rPr>
        <w:t xml:space="preserve">g </w:t>
      </w:r>
      <w:r w:rsidR="00116E6A">
        <w:rPr>
          <w:rStyle w:val="normaltextrun1"/>
        </w:rPr>
        <w:t xml:space="preserve">a </w:t>
      </w:r>
      <w:r w:rsidR="0032501F" w:rsidRPr="00155850">
        <w:rPr>
          <w:rStyle w:val="normaltextrun1"/>
        </w:rPr>
        <w:t>Sprint Zero</w:t>
      </w:r>
      <w:r w:rsidR="00116E6A">
        <w:rPr>
          <w:rStyle w:val="normaltextrun1"/>
        </w:rPr>
        <w:t xml:space="preserve"> phase</w:t>
      </w:r>
      <w:r w:rsidR="0008127D" w:rsidRPr="00155850">
        <w:rPr>
          <w:rStyle w:val="normaltextrun1"/>
        </w:rPr>
        <w:t>,</w:t>
      </w:r>
      <w:r w:rsidR="0032501F" w:rsidRPr="00155850">
        <w:rPr>
          <w:rStyle w:val="normaltextrun1"/>
        </w:rPr>
        <w:t xml:space="preserve"> </w:t>
      </w:r>
      <w:r w:rsidR="009F3D12" w:rsidRPr="00155850">
        <w:rPr>
          <w:rStyle w:val="normaltextrun1"/>
        </w:rPr>
        <w:t xml:space="preserve">Open Box will work with </w:t>
      </w:r>
      <w:r w:rsidR="00C46045" w:rsidRPr="00155850">
        <w:rPr>
          <w:rStyle w:val="normaltextrun1"/>
        </w:rPr>
        <w:t>the core</w:t>
      </w:r>
      <w:r w:rsidR="009F3D12" w:rsidRPr="00155850">
        <w:rPr>
          <w:rStyle w:val="normaltextrun1"/>
        </w:rPr>
        <w:t xml:space="preserve"> </w:t>
      </w:r>
      <w:sdt>
        <w:sdtPr>
          <w:rPr>
            <w:rStyle w:val="normaltextrun1"/>
          </w:rPr>
          <w:alias w:val="Category"/>
          <w:tag w:val=""/>
          <w:id w:val="1691184933"/>
          <w:placeholder>
            <w:docPart w:val="313DFC48220A43139F8F4F04D05FAC71"/>
          </w:placeholder>
          <w:dataBinding w:prefixMappings="xmlns:ns0='http://purl.org/dc/elements/1.1/' xmlns:ns1='http://schemas.openxmlformats.org/package/2006/metadata/core-properties' " w:xpath="/ns1:coreProperties[1]/ns1:category[1]" w:storeItemID="{6C3C8BC8-F283-45AE-878A-BAB7291924A1}"/>
          <w:text/>
        </w:sdtPr>
        <w:sdtContent>
          <w:r w:rsidR="009F3D12" w:rsidRPr="00155850">
            <w:rPr>
              <w:rStyle w:val="normaltextrun1"/>
            </w:rPr>
            <w:t>Grainger</w:t>
          </w:r>
        </w:sdtContent>
      </w:sdt>
      <w:r w:rsidR="009F3D12" w:rsidRPr="00155850">
        <w:rPr>
          <w:rStyle w:val="normaltextrun1"/>
        </w:rPr>
        <w:t xml:space="preserve"> </w:t>
      </w:r>
      <w:r w:rsidR="00C46045" w:rsidRPr="00155850">
        <w:rPr>
          <w:rStyle w:val="normaltextrun1"/>
        </w:rPr>
        <w:t xml:space="preserve">project </w:t>
      </w:r>
      <w:r w:rsidR="009F3D12" w:rsidRPr="00155850">
        <w:rPr>
          <w:rStyle w:val="normaltextrun1"/>
        </w:rPr>
        <w:t xml:space="preserve">team </w:t>
      </w:r>
      <w:r w:rsidR="00F33971" w:rsidRPr="00155850">
        <w:rPr>
          <w:rStyle w:val="normaltextrun1"/>
        </w:rPr>
        <w:t xml:space="preserve">in backlog refinement sessions </w:t>
      </w:r>
      <w:r w:rsidR="00672DAB" w:rsidRPr="00155850">
        <w:rPr>
          <w:rStyle w:val="normaltextrun1"/>
        </w:rPr>
        <w:t>to break</w:t>
      </w:r>
      <w:r w:rsidR="00F33971" w:rsidRPr="00155850">
        <w:rPr>
          <w:rStyle w:val="normaltextrun1"/>
        </w:rPr>
        <w:t xml:space="preserve"> </w:t>
      </w:r>
      <w:r w:rsidR="00672DAB" w:rsidRPr="00155850">
        <w:rPr>
          <w:rStyle w:val="normaltextrun1"/>
        </w:rPr>
        <w:t xml:space="preserve">down the features identified in the discovery phase into detailed user stories </w:t>
      </w:r>
      <w:r w:rsidR="004F3DB8" w:rsidRPr="00155850">
        <w:rPr>
          <w:rStyle w:val="normaltextrun1"/>
        </w:rPr>
        <w:t xml:space="preserve">with </w:t>
      </w:r>
      <w:r w:rsidR="00F33971" w:rsidRPr="00155850">
        <w:rPr>
          <w:rStyle w:val="normaltextrun1"/>
        </w:rPr>
        <w:t>acceptance criteria</w:t>
      </w:r>
      <w:r w:rsidR="00A87326" w:rsidRPr="00155850">
        <w:rPr>
          <w:rStyle w:val="normaltextrun1"/>
        </w:rPr>
        <w:t xml:space="preserve"> and technical design</w:t>
      </w:r>
      <w:r w:rsidR="00116E6A">
        <w:rPr>
          <w:rStyle w:val="normaltextrun1"/>
        </w:rPr>
        <w:t>s</w:t>
      </w:r>
      <w:r w:rsidR="00F33971" w:rsidRPr="00155850">
        <w:rPr>
          <w:rStyle w:val="normaltextrun1"/>
        </w:rPr>
        <w:t xml:space="preserve">. </w:t>
      </w:r>
    </w:p>
    <w:p w14:paraId="7A2EDF73" w14:textId="34E17E50" w:rsidR="00C266A7" w:rsidRPr="00155850" w:rsidRDefault="00C266A7" w:rsidP="009464E1">
      <w:pPr>
        <w:pStyle w:val="CommentText"/>
        <w:rPr>
          <w:rStyle w:val="normaltextrun1"/>
        </w:rPr>
      </w:pPr>
      <w:r w:rsidRPr="00155850">
        <w:rPr>
          <w:rStyle w:val="normaltextrun1"/>
        </w:rPr>
        <w:t>Sprint zero will not deliver</w:t>
      </w:r>
      <w:r w:rsidR="003C6BDE">
        <w:rPr>
          <w:rStyle w:val="normaltextrun1"/>
        </w:rPr>
        <w:t xml:space="preserve"> all </w:t>
      </w:r>
      <w:r w:rsidRPr="00155850">
        <w:rPr>
          <w:rStyle w:val="normaltextrun1"/>
        </w:rPr>
        <w:t xml:space="preserve">user stories to be </w:t>
      </w:r>
      <w:r w:rsidR="00155850" w:rsidRPr="00155850">
        <w:rPr>
          <w:rStyle w:val="normaltextrun1"/>
        </w:rPr>
        <w:t xml:space="preserve">addressed in the </w:t>
      </w:r>
      <w:proofErr w:type="gramStart"/>
      <w:r w:rsidR="00155850" w:rsidRPr="00155850">
        <w:rPr>
          <w:rStyle w:val="normaltextrun1"/>
        </w:rPr>
        <w:t>project, but</w:t>
      </w:r>
      <w:proofErr w:type="gramEnd"/>
      <w:r w:rsidR="00155850" w:rsidRPr="00155850">
        <w:rPr>
          <w:rStyle w:val="normaltextrun1"/>
        </w:rPr>
        <w:t xml:space="preserve"> will provide </w:t>
      </w:r>
      <w:r w:rsidR="00315088">
        <w:rPr>
          <w:rStyle w:val="normaltextrun1"/>
        </w:rPr>
        <w:t xml:space="preserve">a sufficient </w:t>
      </w:r>
      <w:r w:rsidR="003C6BDE" w:rsidRPr="00155850">
        <w:rPr>
          <w:rStyle w:val="normaltextrun1"/>
        </w:rPr>
        <w:t>backlog</w:t>
      </w:r>
      <w:r w:rsidR="003C6BDE">
        <w:rPr>
          <w:rStyle w:val="normaltextrun1"/>
        </w:rPr>
        <w:t xml:space="preserve"> of user stories that enables to delivery team to </w:t>
      </w:r>
      <w:r w:rsidR="007E5148">
        <w:rPr>
          <w:rStyle w:val="normaltextrun1"/>
        </w:rPr>
        <w:t>commence development.</w:t>
      </w:r>
    </w:p>
    <w:p w14:paraId="55D79144" w14:textId="05B73410" w:rsidR="0022200E" w:rsidRPr="00155850" w:rsidRDefault="0022200E" w:rsidP="00036498">
      <w:pPr>
        <w:pStyle w:val="Level2Heading"/>
      </w:pPr>
      <w:bookmarkStart w:id="1886" w:name="_Toc210133405"/>
      <w:r w:rsidRPr="00155850">
        <w:t>Delivery</w:t>
      </w:r>
      <w:bookmarkStart w:id="1887" w:name="Delivery"/>
      <w:bookmarkEnd w:id="1886"/>
      <w:bookmarkEnd w:id="1887"/>
    </w:p>
    <w:p w14:paraId="7B20ED76" w14:textId="77777777" w:rsidR="0007081F" w:rsidRDefault="0007081F" w:rsidP="0030456F">
      <w:pPr>
        <w:pStyle w:val="CommentText"/>
        <w:rPr>
          <w:rStyle w:val="normaltextrun1"/>
        </w:rPr>
      </w:pPr>
      <w:r w:rsidRPr="00467F3C">
        <w:rPr>
          <w:rStyle w:val="normaltextrun1"/>
        </w:rPr>
        <w:t xml:space="preserve">Iterative delivery is achieved through a series of 3-week sprints. </w:t>
      </w:r>
    </w:p>
    <w:p w14:paraId="50B2AFC3" w14:textId="020693EC" w:rsidR="00C47DA1" w:rsidRDefault="00DC1550" w:rsidP="0030456F">
      <w:pPr>
        <w:pStyle w:val="CommentText"/>
        <w:rPr>
          <w:rStyle w:val="normaltextrun1"/>
        </w:rPr>
      </w:pPr>
      <w:r>
        <w:rPr>
          <w:rStyle w:val="normaltextrun1"/>
        </w:rPr>
        <w:t xml:space="preserve">The </w:t>
      </w:r>
      <w:r w:rsidR="00C47DA1" w:rsidRPr="00467F3C">
        <w:rPr>
          <w:rStyle w:val="normaltextrun1"/>
        </w:rPr>
        <w:t xml:space="preserve">backlog </w:t>
      </w:r>
      <w:r w:rsidR="0007081F">
        <w:rPr>
          <w:rStyle w:val="normaltextrun1"/>
        </w:rPr>
        <w:t xml:space="preserve">of features and user stories </w:t>
      </w:r>
      <w:r w:rsidR="00C47DA1" w:rsidRPr="00467F3C">
        <w:rPr>
          <w:rStyle w:val="normaltextrun1"/>
        </w:rPr>
        <w:t xml:space="preserve">will be maintained to track outcomes to be delivered and indicate priority of these outcomes relative to each other. The backlog will be a living artifact that will evolve as Open Box and </w:t>
      </w:r>
      <w:r w:rsidR="00C47DA1" w:rsidRPr="00467F3C">
        <w:rPr>
          <w:rStyle w:val="normaltextrun1"/>
        </w:rPr>
        <w:fldChar w:fldCharType="begin"/>
      </w:r>
      <w:r w:rsidR="00C47DA1" w:rsidRPr="00467F3C">
        <w:rPr>
          <w:rStyle w:val="normaltextrun1"/>
        </w:rPr>
        <w:instrText xml:space="preserve"> DOCPROPERTY  Category  \* MERGEFORMAT </w:instrText>
      </w:r>
      <w:r w:rsidR="00C47DA1" w:rsidRPr="00467F3C">
        <w:rPr>
          <w:rStyle w:val="normaltextrun1"/>
        </w:rPr>
        <w:fldChar w:fldCharType="separate"/>
      </w:r>
      <w:r w:rsidR="00C47DA1" w:rsidRPr="00467F3C">
        <w:rPr>
          <w:rStyle w:val="normaltextrun1"/>
        </w:rPr>
        <w:t>Grainger</w:t>
      </w:r>
      <w:r w:rsidR="00C47DA1" w:rsidRPr="00467F3C">
        <w:rPr>
          <w:rStyle w:val="normaltextrun1"/>
        </w:rPr>
        <w:fldChar w:fldCharType="end"/>
      </w:r>
      <w:r w:rsidR="00C47DA1" w:rsidRPr="00467F3C">
        <w:rPr>
          <w:rStyle w:val="normaltextrun1"/>
        </w:rPr>
        <w:t xml:space="preserve"> collaborate and will serve as the single source of truth with regards to scope.</w:t>
      </w:r>
    </w:p>
    <w:p w14:paraId="720DBEDA" w14:textId="77777777" w:rsidR="00C47DA1" w:rsidRPr="00467F3C" w:rsidRDefault="00C47DA1" w:rsidP="00E06624">
      <w:pPr>
        <w:pStyle w:val="NormalIndent"/>
        <w:ind w:left="-851"/>
      </w:pPr>
      <w:r w:rsidRPr="00467F3C">
        <w:rPr>
          <w:noProof/>
          <w:shd w:val="clear" w:color="auto" w:fill="E6E6E6"/>
        </w:rPr>
        <w:drawing>
          <wp:inline distT="0" distB="0" distL="0" distR="0" wp14:anchorId="5EA46F00" wp14:editId="467EE632">
            <wp:extent cx="6762184" cy="2724150"/>
            <wp:effectExtent l="0" t="0" r="635" b="0"/>
            <wp:docPr id="1412787711" name="Picture 14127877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7711" name="Picture 1412787711" descr="A diagram of a process&#10;&#10;Description automatically generated"/>
                    <pic:cNvPicPr/>
                  </pic:nvPicPr>
                  <pic:blipFill rotWithShape="1">
                    <a:blip r:embed="rId26"/>
                    <a:srcRect t="2264"/>
                    <a:stretch/>
                  </pic:blipFill>
                  <pic:spPr bwMode="auto">
                    <a:xfrm>
                      <a:off x="0" y="0"/>
                      <a:ext cx="6771642" cy="2727960"/>
                    </a:xfrm>
                    <a:prstGeom prst="rect">
                      <a:avLst/>
                    </a:prstGeom>
                    <a:ln>
                      <a:noFill/>
                    </a:ln>
                    <a:extLst>
                      <a:ext uri="{53640926-AAD7-44D8-BBD7-CCE9431645EC}">
                        <a14:shadowObscured xmlns:a14="http://schemas.microsoft.com/office/drawing/2010/main"/>
                      </a:ext>
                    </a:extLst>
                  </pic:spPr>
                </pic:pic>
              </a:graphicData>
            </a:graphic>
          </wp:inline>
        </w:drawing>
      </w:r>
    </w:p>
    <w:p w14:paraId="145FAA6F" w14:textId="078DE83F" w:rsidR="00C47DA1" w:rsidRPr="00467F3C" w:rsidRDefault="00C47DA1" w:rsidP="0030456F">
      <w:pPr>
        <w:pStyle w:val="Caption"/>
        <w:rPr>
          <w:b/>
        </w:rPr>
      </w:pPr>
      <w:r w:rsidRPr="00467F3C">
        <w:t xml:space="preserve">Figure </w:t>
      </w:r>
      <w:r w:rsidRPr="00467F3C">
        <w:rPr>
          <w:b/>
          <w:shd w:val="clear" w:color="auto" w:fill="E6E6E6"/>
        </w:rPr>
        <w:fldChar w:fldCharType="begin"/>
      </w:r>
      <w:r w:rsidRPr="00467F3C">
        <w:instrText xml:space="preserve"> SEQ Figure \* ARABIC </w:instrText>
      </w:r>
      <w:r w:rsidRPr="00467F3C">
        <w:rPr>
          <w:b/>
          <w:shd w:val="clear" w:color="auto" w:fill="E6E6E6"/>
        </w:rPr>
        <w:fldChar w:fldCharType="separate"/>
      </w:r>
      <w:ins w:id="1888" w:author="Nikki Papenfus" w:date="2025-10-07T12:33:00Z" w16du:dateUtc="2025-10-07T10:33:00Z">
        <w:r w:rsidR="00D54F8B">
          <w:rPr>
            <w:noProof/>
          </w:rPr>
          <w:t>7</w:t>
        </w:r>
      </w:ins>
      <w:del w:id="1889" w:author="Nikki Papenfus" w:date="2025-09-30T12:27:00Z" w16du:dateUtc="2025-09-30T10:27:00Z">
        <w:r w:rsidR="00610461" w:rsidDel="00003FB4">
          <w:rPr>
            <w:noProof/>
          </w:rPr>
          <w:delText>7</w:delText>
        </w:r>
      </w:del>
      <w:r w:rsidRPr="00467F3C">
        <w:rPr>
          <w:b/>
          <w:shd w:val="clear" w:color="auto" w:fill="E6E6E6"/>
        </w:rPr>
        <w:fldChar w:fldCharType="end"/>
      </w:r>
      <w:r w:rsidRPr="00467F3C">
        <w:t>: Agile Delivery Approach</w:t>
      </w:r>
    </w:p>
    <w:p w14:paraId="3CF83D36" w14:textId="105AF7A6" w:rsidR="00CE3402" w:rsidRPr="00467F3C" w:rsidRDefault="00CE3402" w:rsidP="00CE3402">
      <w:pPr>
        <w:pStyle w:val="CommentText"/>
      </w:pPr>
      <w:fldSimple w:instr=" DOCPROPERTY  Category  \* MERGEFORMAT ">
        <w:r w:rsidRPr="00467F3C">
          <w:t>Grainger</w:t>
        </w:r>
      </w:fldSimple>
      <w:r w:rsidRPr="00467F3C">
        <w:t xml:space="preserve"> representatives will </w:t>
      </w:r>
      <w:del w:id="1890" w:author="Nikki Papenfus" w:date="2025-10-01T11:09:00Z" w16du:dateUtc="2025-10-01T09:09:00Z">
        <w:r w:rsidRPr="00467F3C" w:rsidDel="00E914E0">
          <w:delText xml:space="preserve">be required to </w:delText>
        </w:r>
      </w:del>
      <w:r w:rsidRPr="00467F3C">
        <w:t>partic</w:t>
      </w:r>
      <w:r w:rsidR="0067283F">
        <w:t>ipate</w:t>
      </w:r>
      <w:r w:rsidRPr="00467F3C">
        <w:t xml:space="preserve"> in the following during each sprint cycle:</w:t>
      </w:r>
    </w:p>
    <w:p w14:paraId="1A5104CE" w14:textId="77777777" w:rsidR="00CE3402" w:rsidRPr="00467F3C" w:rsidRDefault="00CE3402" w:rsidP="00CE3402">
      <w:pPr>
        <w:pStyle w:val="OBBulletList"/>
      </w:pPr>
      <w:r w:rsidRPr="00467F3C">
        <w:rPr>
          <w:b/>
          <w:bCs/>
        </w:rPr>
        <w:t>Backlog Refinement</w:t>
      </w:r>
      <w:r w:rsidRPr="00467F3C">
        <w:t xml:space="preserve"> – Open Box and </w:t>
      </w:r>
      <w:fldSimple w:instr=" DOCPROPERTY  Category  \* MERGEFORMAT ">
        <w:r w:rsidRPr="00467F3C">
          <w:t>Grainger</w:t>
        </w:r>
      </w:fldSimple>
      <w:r w:rsidRPr="00467F3C">
        <w:t xml:space="preserve"> representatives will meet to prioritise user stories on the backlog as well as review and agree on acceptance criteria for user stories at the top of the backlog.</w:t>
      </w:r>
    </w:p>
    <w:p w14:paraId="3132118D" w14:textId="77777777" w:rsidR="00CE3402" w:rsidRPr="00467F3C" w:rsidRDefault="00CE3402" w:rsidP="00CE3402">
      <w:pPr>
        <w:pStyle w:val="OBBulletList"/>
      </w:pPr>
      <w:r w:rsidRPr="00467F3C">
        <w:rPr>
          <w:b/>
          <w:bCs/>
        </w:rPr>
        <w:t>Sprint Planning</w:t>
      </w:r>
      <w:r w:rsidRPr="00467F3C">
        <w:t xml:space="preserve"> – Outcomes on the backlog will be selected for the next sprint. </w:t>
      </w:r>
    </w:p>
    <w:p w14:paraId="68D82955" w14:textId="77777777" w:rsidR="00CE3402" w:rsidRPr="00467F3C" w:rsidRDefault="00CE3402" w:rsidP="00CE3402">
      <w:pPr>
        <w:pStyle w:val="OBBulletList"/>
      </w:pPr>
      <w:r w:rsidRPr="00467F3C">
        <w:rPr>
          <w:b/>
          <w:bCs/>
        </w:rPr>
        <w:t>Demo</w:t>
      </w:r>
      <w:r w:rsidRPr="00467F3C">
        <w:t xml:space="preserve"> – Open Box will meet with </w:t>
      </w:r>
      <w:fldSimple w:instr=" DOCPROPERTY  Category  \* MERGEFORMAT ">
        <w:r w:rsidRPr="00467F3C">
          <w:t>Grainger</w:t>
        </w:r>
      </w:fldSimple>
      <w:r w:rsidRPr="00467F3C">
        <w:t xml:space="preserve"> representatives to demonstrate the outcomes delivered in the past 3-week period. </w:t>
      </w:r>
    </w:p>
    <w:p w14:paraId="47B69D49" w14:textId="0FE63548" w:rsidR="00CE3402" w:rsidRPr="00467F3C" w:rsidRDefault="00CE3402" w:rsidP="00CE3402">
      <w:pPr>
        <w:pStyle w:val="OBBulletList"/>
      </w:pPr>
      <w:r w:rsidRPr="00467F3C">
        <w:rPr>
          <w:b/>
          <w:bCs/>
        </w:rPr>
        <w:t>Testing</w:t>
      </w:r>
      <w:r w:rsidRPr="00467F3C">
        <w:t xml:space="preserve"> – Open Box will be responsible for unit testing and QA testing of functionality. </w:t>
      </w:r>
      <w:fldSimple w:instr=" DOCPROPERTY  Category  \* MERGEFORMAT ">
        <w:r w:rsidRPr="00467F3C">
          <w:t>Grainger</w:t>
        </w:r>
      </w:fldSimple>
      <w:r w:rsidRPr="00467F3C">
        <w:t xml:space="preserve"> representatives will conduct user acceptance testing of new functionality delivered in each sprint and provide feedback</w:t>
      </w:r>
      <w:del w:id="1891" w:author="Nikki Papenfus" w:date="2025-10-01T11:09:00Z" w16du:dateUtc="2025-10-01T09:09:00Z">
        <w:r w:rsidRPr="00467F3C" w:rsidDel="00606875">
          <w:delText xml:space="preserve"> within 1 week of the demo</w:delText>
        </w:r>
      </w:del>
      <w:r w:rsidRPr="00467F3C">
        <w:t>.</w:t>
      </w:r>
    </w:p>
    <w:p w14:paraId="43BCD994" w14:textId="30046F15" w:rsidR="00CE3402" w:rsidRPr="00467F3C" w:rsidRDefault="00CE3402" w:rsidP="00CE3402">
      <w:pPr>
        <w:pStyle w:val="OBBulletList"/>
        <w:rPr>
          <w:rStyle w:val="normaltextrun1"/>
        </w:rPr>
      </w:pPr>
      <w:r w:rsidRPr="00467F3C">
        <w:rPr>
          <w:b/>
          <w:bCs/>
        </w:rPr>
        <w:t>Stand Up</w:t>
      </w:r>
      <w:r w:rsidRPr="00467F3C">
        <w:t xml:space="preserve"> – Daily, 15-minute stand up calls will be held for the Open Box team to internally report on progress. Weekly, 30-minute stand up calls will be held with the Grainger team to </w:t>
      </w:r>
      <w:ins w:id="1892" w:author="Nikki Papenfus" w:date="2025-10-01T11:11:00Z" w16du:dateUtc="2025-10-01T09:11:00Z">
        <w:r w:rsidR="00FA3A5B">
          <w:t xml:space="preserve">identify upcoming deliverables, </w:t>
        </w:r>
        <w:r w:rsidR="005673C2">
          <w:t>discuss potenti</w:t>
        </w:r>
        <w:r w:rsidR="00336269">
          <w:t xml:space="preserve">al blockers, </w:t>
        </w:r>
      </w:ins>
      <w:r w:rsidRPr="00467F3C">
        <w:t>provide feedback and give input on any questions that arise</w:t>
      </w:r>
      <w:r>
        <w:t>.</w:t>
      </w:r>
    </w:p>
    <w:p w14:paraId="47FFE33C" w14:textId="77777777" w:rsidR="00C47DA1" w:rsidRPr="00467F3C" w:rsidRDefault="00C47DA1" w:rsidP="0030456F">
      <w:pPr>
        <w:pStyle w:val="CommentText"/>
      </w:pPr>
      <w:r w:rsidRPr="00467F3C">
        <w:t xml:space="preserve">Feedback from demos and testing will be classified as either bugs or enhancements (depending on the user story and acceptance criteria). Bugs will be fixed in a subsequent sprint, whereas enhancements will be incorporated into the backlog and prioritized accordingly. </w:t>
      </w:r>
    </w:p>
    <w:p w14:paraId="3EBD4439" w14:textId="77777777" w:rsidR="00C47DA1" w:rsidRPr="00467F3C" w:rsidRDefault="00C47DA1" w:rsidP="0030456F">
      <w:pPr>
        <w:pStyle w:val="CommentText"/>
        <w:rPr>
          <w:highlight w:val="yellow"/>
        </w:rPr>
      </w:pPr>
      <w:r w:rsidRPr="00467F3C">
        <w:t xml:space="preserve">If it is expected that the critical functionality can no longer be delivered within the estimated cost and timeline, this will be communicated to </w:t>
      </w:r>
      <w:fldSimple w:instr=" DOCPROPERTY  Category  \* MERGEFORMAT ">
        <w:r w:rsidRPr="00467F3C">
          <w:t>Grainger</w:t>
        </w:r>
      </w:fldSimple>
      <w:r w:rsidRPr="00467F3C">
        <w:t xml:space="preserve"> who may choose to resolve this by adjusting the project scope and/or cost &amp; timelines accordingly.</w:t>
      </w:r>
    </w:p>
    <w:p w14:paraId="7DEF06DC" w14:textId="77777777" w:rsidR="00C47DA1" w:rsidRPr="00467F3C" w:rsidRDefault="00C47DA1" w:rsidP="00036498">
      <w:pPr>
        <w:pStyle w:val="Level2Heading"/>
      </w:pPr>
      <w:bookmarkStart w:id="1893" w:name="_UAT"/>
      <w:bookmarkStart w:id="1894" w:name="UAT"/>
      <w:bookmarkStart w:id="1895" w:name="_Toc185499192"/>
      <w:bookmarkStart w:id="1896" w:name="_Toc210133406"/>
      <w:bookmarkEnd w:id="1893"/>
      <w:bookmarkEnd w:id="1894"/>
      <w:r w:rsidRPr="00467F3C">
        <w:t>UAT</w:t>
      </w:r>
      <w:bookmarkEnd w:id="1895"/>
      <w:bookmarkEnd w:id="1896"/>
    </w:p>
    <w:p w14:paraId="55E7230D" w14:textId="77777777" w:rsidR="00C47DA1" w:rsidRPr="00467F3C" w:rsidRDefault="00C47DA1" w:rsidP="0030456F">
      <w:pPr>
        <w:pStyle w:val="CommentText"/>
      </w:pPr>
      <w:r w:rsidRPr="00467F3C">
        <w:t xml:space="preserve">Designated </w:t>
      </w:r>
      <w:fldSimple w:instr=" DOCPROPERTY  Category  \* MERGEFORMAT ">
        <w:r w:rsidRPr="00467F3C">
          <w:t>Grainger</w:t>
        </w:r>
      </w:fldSimple>
      <w:r w:rsidRPr="00467F3C">
        <w:t xml:space="preserve"> business users will be given access to a UAT sandbox to test the functionality end-to-end and ensure that the overall solution is functioning as expected.</w:t>
      </w:r>
    </w:p>
    <w:p w14:paraId="1F3890C0" w14:textId="77777777" w:rsidR="00C47DA1" w:rsidRPr="00467F3C" w:rsidRDefault="00C47DA1" w:rsidP="0030456F">
      <w:pPr>
        <w:pStyle w:val="CommentText"/>
      </w:pPr>
      <w:r w:rsidRPr="00467F3C">
        <w:t>Issues raised will be classified as bugs or enhancements (as above). Bugs will be fixed during the UAT period.</w:t>
      </w:r>
      <w:r w:rsidRPr="00467F3C" w:rsidDel="000D7EEC">
        <w:t xml:space="preserve"> </w:t>
      </w:r>
      <w:r w:rsidRPr="00467F3C">
        <w:t xml:space="preserve">Any other enhancements or new requirements will be added to the backlog for future development. </w:t>
      </w:r>
    </w:p>
    <w:p w14:paraId="285D9B0E" w14:textId="77777777" w:rsidR="0030703F" w:rsidRDefault="0030703F">
      <w:pPr>
        <w:suppressAutoHyphens w:val="0"/>
        <w:spacing w:after="160" w:line="278" w:lineRule="auto"/>
        <w:jc w:val="left"/>
        <w:rPr>
          <w:rFonts w:eastAsiaTheme="majorEastAsia" w:cstheme="majorBidi"/>
          <w:b/>
          <w:caps/>
          <w:color w:val="000000" w:themeColor="text1"/>
          <w:sz w:val="20"/>
        </w:rPr>
      </w:pPr>
      <w:bookmarkStart w:id="1897" w:name="_Toc185499193"/>
      <w:r>
        <w:br w:type="page"/>
      </w:r>
    </w:p>
    <w:p w14:paraId="5815E639" w14:textId="77777777" w:rsidR="00C47DA1" w:rsidRPr="00467F3C" w:rsidRDefault="00C47DA1" w:rsidP="00036498">
      <w:pPr>
        <w:pStyle w:val="Level2Heading"/>
      </w:pPr>
      <w:bookmarkStart w:id="1898" w:name="_Toc210133407"/>
      <w:r w:rsidRPr="00467F3C">
        <w:t>Project Management</w:t>
      </w:r>
      <w:bookmarkEnd w:id="1897"/>
      <w:bookmarkEnd w:id="1898"/>
    </w:p>
    <w:p w14:paraId="5B2DF5B1" w14:textId="77777777" w:rsidR="00C47DA1" w:rsidRPr="00467F3C" w:rsidRDefault="00C47DA1" w:rsidP="0030456F">
      <w:pPr>
        <w:pStyle w:val="CommentText"/>
      </w:pPr>
      <w:r w:rsidRPr="00467F3C">
        <w:t xml:space="preserve">Open Box will deliver a progress report to </w:t>
      </w:r>
      <w:fldSimple w:instr=" DOCPROPERTY  Category  \* MERGEFORMAT ">
        <w:r w:rsidRPr="00467F3C">
          <w:t>Grainger</w:t>
        </w:r>
      </w:fldSimple>
      <w:r w:rsidRPr="00467F3C">
        <w:t xml:space="preserve"> on a regular basis, that will include:</w:t>
      </w:r>
    </w:p>
    <w:p w14:paraId="0D37711A" w14:textId="77777777" w:rsidR="00C47DA1" w:rsidRPr="00467F3C" w:rsidRDefault="00C47DA1" w:rsidP="0030456F">
      <w:pPr>
        <w:pStyle w:val="OBBulletList"/>
      </w:pPr>
      <w:r w:rsidRPr="00467F3C">
        <w:t>General status update</w:t>
      </w:r>
    </w:p>
    <w:p w14:paraId="22FAB835" w14:textId="77777777" w:rsidR="00C47DA1" w:rsidRPr="00467F3C" w:rsidRDefault="00C47DA1" w:rsidP="0030456F">
      <w:pPr>
        <w:pStyle w:val="OBBulletList"/>
      </w:pPr>
      <w:r w:rsidRPr="00467F3C">
        <w:t>Project risks</w:t>
      </w:r>
    </w:p>
    <w:p w14:paraId="077980DB" w14:textId="286C4153" w:rsidR="00C47DA1" w:rsidRPr="00467F3C" w:rsidRDefault="00C47DA1" w:rsidP="0030456F">
      <w:pPr>
        <w:pStyle w:val="OBBulletList"/>
      </w:pPr>
      <w:r w:rsidRPr="00467F3C">
        <w:t>Project milestones &amp; timeline forecast based on the current scope.</w:t>
      </w:r>
    </w:p>
    <w:p w14:paraId="5B50FC7E" w14:textId="77777777" w:rsidR="00C47DA1" w:rsidRPr="00467F3C" w:rsidRDefault="00C47DA1" w:rsidP="0030456F">
      <w:pPr>
        <w:pStyle w:val="CommentText"/>
      </w:pPr>
      <w:r w:rsidRPr="00467F3C">
        <w:t xml:space="preserve">Regular updates regarding any significant changes in scope or cost will be delivered to </w:t>
      </w:r>
      <w:fldSimple w:instr="DOCPROPERTY  Category  \* MERGEFORMAT">
        <w:r w:rsidRPr="00467F3C">
          <w:t>Grainger</w:t>
        </w:r>
      </w:fldSimple>
      <w:r w:rsidRPr="00467F3C">
        <w:t xml:space="preserve"> as and when they occur.</w:t>
      </w:r>
    </w:p>
    <w:p w14:paraId="7878A435" w14:textId="77777777" w:rsidR="00650780" w:rsidRPr="004B55E6" w:rsidRDefault="00650780" w:rsidP="00036498">
      <w:pPr>
        <w:pStyle w:val="Level2Heading"/>
      </w:pPr>
      <w:bookmarkStart w:id="1899" w:name="_Toc190801500"/>
      <w:bookmarkStart w:id="1900" w:name="_Toc210133408"/>
      <w:bookmarkStart w:id="1901" w:name="_Toc34022146"/>
      <w:bookmarkStart w:id="1902" w:name="_Toc475449754"/>
      <w:bookmarkStart w:id="1903" w:name="_Toc475449766"/>
      <w:r w:rsidRPr="004B55E6">
        <w:t>Project Governance</w:t>
      </w:r>
      <w:bookmarkEnd w:id="1899"/>
      <w:bookmarkEnd w:id="1900"/>
    </w:p>
    <w:p w14:paraId="1177C964" w14:textId="6D5E9FC2" w:rsidR="00650780" w:rsidRPr="00467F3C" w:rsidRDefault="00650780" w:rsidP="00650780">
      <w:r w:rsidRPr="00467F3C">
        <w:t>The below meetings will be held for the governance of the project to ensure effective oversight, decision-making, communication and alignment with project objectives.</w:t>
      </w:r>
    </w:p>
    <w:p w14:paraId="3B75AAD7" w14:textId="77777777" w:rsidR="00650780" w:rsidRPr="00467F3C" w:rsidRDefault="00650780" w:rsidP="00650780">
      <w:pPr>
        <w:pStyle w:val="OBNumberedList"/>
        <w:numPr>
          <w:ilvl w:val="0"/>
          <w:numId w:val="7"/>
        </w:numPr>
        <w:tabs>
          <w:tab w:val="num" w:pos="964"/>
        </w:tabs>
        <w:ind w:left="737" w:hanging="340"/>
        <w:jc w:val="left"/>
      </w:pPr>
      <w:r w:rsidRPr="00467F3C">
        <w:t>Kick-off Meeting</w:t>
      </w:r>
    </w:p>
    <w:p w14:paraId="2C27C5B6" w14:textId="4C3599DE" w:rsidR="00650780" w:rsidRPr="00467F3C" w:rsidRDefault="00D003C4" w:rsidP="00D003C4">
      <w:pPr>
        <w:pStyle w:val="OBNumberedList"/>
        <w:numPr>
          <w:ilvl w:val="1"/>
          <w:numId w:val="7"/>
        </w:numPr>
        <w:tabs>
          <w:tab w:val="num" w:pos="1304"/>
        </w:tabs>
        <w:ind w:left="1077" w:hanging="340"/>
      </w:pPr>
      <w:r w:rsidRPr="00467F3C">
        <w:t xml:space="preserve">This will occur once at the start of the project to </w:t>
      </w:r>
      <w:r w:rsidR="00650780" w:rsidRPr="00467F3C">
        <w:t xml:space="preserve">formally launch the project and ensure all stakeholders have a clear understanding of the project goals, scope, governance structure, roles and responsibilities. </w:t>
      </w:r>
    </w:p>
    <w:p w14:paraId="6BDF08A7" w14:textId="777B0708" w:rsidR="00650780" w:rsidRPr="00467F3C" w:rsidRDefault="00B159A6" w:rsidP="00CD4EBC">
      <w:pPr>
        <w:pStyle w:val="OBNumberedList"/>
        <w:numPr>
          <w:ilvl w:val="1"/>
          <w:numId w:val="7"/>
        </w:numPr>
        <w:tabs>
          <w:tab w:val="num" w:pos="1304"/>
        </w:tabs>
        <w:ind w:left="1077" w:hanging="340"/>
      </w:pPr>
      <w:r w:rsidRPr="00467F3C">
        <w:t xml:space="preserve">Grainger </w:t>
      </w:r>
      <w:r w:rsidR="00650780" w:rsidRPr="00467F3C">
        <w:t xml:space="preserve">attendees: Project </w:t>
      </w:r>
      <w:r w:rsidR="00D5236F" w:rsidRPr="00467F3C">
        <w:t xml:space="preserve">sponsor (lead), project manager, project team </w:t>
      </w:r>
      <w:r w:rsidR="00650780" w:rsidRPr="00467F3C">
        <w:t>members</w:t>
      </w:r>
      <w:r w:rsidR="0063730C">
        <w:t>, additional stakeholders</w:t>
      </w:r>
      <w:r w:rsidR="00650780" w:rsidRPr="00467F3C">
        <w:t>.</w:t>
      </w:r>
    </w:p>
    <w:p w14:paraId="665BE8CD" w14:textId="5DB49E90"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D5236F" w:rsidRPr="00467F3C">
        <w:t xml:space="preserve">manager </w:t>
      </w:r>
      <w:r w:rsidRPr="00467F3C">
        <w:t xml:space="preserve">and </w:t>
      </w:r>
      <w:r w:rsidR="00F65C80">
        <w:t xml:space="preserve">key </w:t>
      </w:r>
      <w:r w:rsidRPr="00467F3C">
        <w:t>project team members.</w:t>
      </w:r>
    </w:p>
    <w:p w14:paraId="6EFEDD4E" w14:textId="53AE982C" w:rsidR="00650780" w:rsidRPr="00467F3C" w:rsidRDefault="00650780" w:rsidP="00CD4EBC">
      <w:pPr>
        <w:pStyle w:val="OBNumberedList"/>
        <w:numPr>
          <w:ilvl w:val="0"/>
          <w:numId w:val="7"/>
        </w:numPr>
        <w:tabs>
          <w:tab w:val="num" w:pos="964"/>
        </w:tabs>
        <w:ind w:left="737" w:hanging="340"/>
      </w:pPr>
      <w:r w:rsidRPr="00467F3C">
        <w:t xml:space="preserve">Steering Committee Meetings </w:t>
      </w:r>
    </w:p>
    <w:p w14:paraId="427CFB90" w14:textId="51DE605F" w:rsidR="00650780" w:rsidRPr="00467F3C" w:rsidRDefault="002A1E2A" w:rsidP="00CD4EBC">
      <w:pPr>
        <w:pStyle w:val="OBNumberedList"/>
        <w:numPr>
          <w:ilvl w:val="1"/>
          <w:numId w:val="7"/>
        </w:numPr>
        <w:tabs>
          <w:tab w:val="num" w:pos="1304"/>
        </w:tabs>
        <w:ind w:left="1077" w:hanging="340"/>
      </w:pPr>
      <w:r>
        <w:t xml:space="preserve">These </w:t>
      </w:r>
      <w:r w:rsidR="00993417" w:rsidRPr="00467F3C">
        <w:t xml:space="preserve">will </w:t>
      </w:r>
      <w:r w:rsidR="00673374">
        <w:t>be s</w:t>
      </w:r>
      <w:r>
        <w:t>cheduled</w:t>
      </w:r>
      <w:r w:rsidR="00A851C2">
        <w:t xml:space="preserve"> periodically,</w:t>
      </w:r>
      <w:r>
        <w:t xml:space="preserve"> in consultation with Grainger</w:t>
      </w:r>
      <w:r w:rsidR="00A851C2">
        <w:t>,</w:t>
      </w:r>
      <w:r>
        <w:t xml:space="preserve"> </w:t>
      </w:r>
      <w:r w:rsidR="00993417" w:rsidRPr="00467F3C">
        <w:t xml:space="preserve">to </w:t>
      </w:r>
      <w:r w:rsidR="00650780" w:rsidRPr="00467F3C">
        <w:t>provide high-level oversight and strategic direction for the project</w:t>
      </w:r>
      <w:r w:rsidR="002C687D">
        <w:t xml:space="preserve"> and demonstrate progress to date</w:t>
      </w:r>
      <w:r w:rsidR="00650780" w:rsidRPr="00467F3C">
        <w:t>. The steering committee will review project progress, major issues, scope changes</w:t>
      </w:r>
      <w:r w:rsidR="00850D97">
        <w:t>,</w:t>
      </w:r>
      <w:r w:rsidR="00650780" w:rsidRPr="00467F3C">
        <w:t xml:space="preserve"> and ensure alignments with business goals.</w:t>
      </w:r>
    </w:p>
    <w:p w14:paraId="4F984704" w14:textId="7C51F77B" w:rsidR="00650780" w:rsidRPr="00467F3C" w:rsidRDefault="00B159A6" w:rsidP="00CD4EBC">
      <w:pPr>
        <w:pStyle w:val="OBNumberedList"/>
        <w:numPr>
          <w:ilvl w:val="1"/>
          <w:numId w:val="7"/>
        </w:numPr>
        <w:tabs>
          <w:tab w:val="num" w:pos="1304"/>
        </w:tabs>
        <w:ind w:left="1077" w:hanging="340"/>
      </w:pPr>
      <w:r w:rsidRPr="00467F3C">
        <w:t xml:space="preserve">Grainger </w:t>
      </w:r>
      <w:r w:rsidR="00650780" w:rsidRPr="00467F3C">
        <w:t xml:space="preserve">attendees: Project </w:t>
      </w:r>
      <w:r w:rsidR="00D5236F" w:rsidRPr="00467F3C">
        <w:t>manager (lead), project sponsor, steering committee</w:t>
      </w:r>
      <w:r w:rsidR="00650780" w:rsidRPr="00467F3C">
        <w:t>.</w:t>
      </w:r>
    </w:p>
    <w:p w14:paraId="1FE9348E" w14:textId="342EC514"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D5236F" w:rsidRPr="00467F3C">
        <w:t>manager, architect</w:t>
      </w:r>
      <w:r w:rsidR="003E78D0">
        <w:t>, business analyst</w:t>
      </w:r>
      <w:r w:rsidR="008258FD">
        <w:t>.</w:t>
      </w:r>
    </w:p>
    <w:p w14:paraId="5091E5BB" w14:textId="4A7825A7" w:rsidR="00650780" w:rsidRPr="00467F3C" w:rsidRDefault="00F035A5" w:rsidP="00CD4EBC">
      <w:pPr>
        <w:pStyle w:val="OBNumberedList"/>
        <w:numPr>
          <w:ilvl w:val="0"/>
          <w:numId w:val="7"/>
        </w:numPr>
        <w:tabs>
          <w:tab w:val="num" w:pos="964"/>
        </w:tabs>
        <w:ind w:left="737" w:hanging="340"/>
      </w:pPr>
      <w:r>
        <w:t xml:space="preserve">Programme Management </w:t>
      </w:r>
      <w:r w:rsidR="00650780" w:rsidRPr="00467F3C">
        <w:t>Meetings</w:t>
      </w:r>
    </w:p>
    <w:p w14:paraId="08270EFA" w14:textId="50207987" w:rsidR="00650780" w:rsidRPr="00E24910" w:rsidRDefault="00CD4EBC" w:rsidP="00CD4EBC">
      <w:pPr>
        <w:pStyle w:val="OBNumberedList"/>
        <w:numPr>
          <w:ilvl w:val="1"/>
          <w:numId w:val="7"/>
        </w:numPr>
        <w:tabs>
          <w:tab w:val="num" w:pos="1304"/>
        </w:tabs>
        <w:ind w:left="1077" w:hanging="340"/>
      </w:pPr>
      <w:r w:rsidRPr="00E24910">
        <w:t xml:space="preserve">This will occur every </w:t>
      </w:r>
      <w:r w:rsidR="00F035A5" w:rsidRPr="00E24910">
        <w:t xml:space="preserve">3 weeks </w:t>
      </w:r>
      <w:r w:rsidRPr="00E24910">
        <w:t>t</w:t>
      </w:r>
      <w:r w:rsidR="00650780" w:rsidRPr="00E24910">
        <w:t xml:space="preserve">o provide updates </w:t>
      </w:r>
      <w:r w:rsidR="008C2593" w:rsidRPr="00A968CA">
        <w:t xml:space="preserve">across all current </w:t>
      </w:r>
      <w:r w:rsidR="00650780" w:rsidRPr="00E24910">
        <w:t>project</w:t>
      </w:r>
      <w:r w:rsidR="006C3F55" w:rsidRPr="00A968CA">
        <w:t>s</w:t>
      </w:r>
      <w:r w:rsidR="00650780" w:rsidRPr="00E24910">
        <w:t xml:space="preserve">, track progress against milestones, identify issues </w:t>
      </w:r>
      <w:r w:rsidR="00E24910" w:rsidRPr="00A968CA">
        <w:t xml:space="preserve">and </w:t>
      </w:r>
      <w:r w:rsidR="00650780" w:rsidRPr="00E24910">
        <w:t>review risks.</w:t>
      </w:r>
    </w:p>
    <w:p w14:paraId="1F02F8F6" w14:textId="1EF4E3DB" w:rsidR="00650780" w:rsidRPr="00467F3C" w:rsidRDefault="00B159A6" w:rsidP="00CD4EBC">
      <w:pPr>
        <w:pStyle w:val="OBNumberedList"/>
        <w:numPr>
          <w:ilvl w:val="1"/>
          <w:numId w:val="7"/>
        </w:numPr>
        <w:tabs>
          <w:tab w:val="num" w:pos="1304"/>
        </w:tabs>
        <w:ind w:left="1077" w:hanging="340"/>
      </w:pPr>
      <w:r w:rsidRPr="00467F3C">
        <w:t xml:space="preserve">Grainger </w:t>
      </w:r>
      <w:r w:rsidR="00650780" w:rsidRPr="00467F3C">
        <w:t xml:space="preserve">attendees: </w:t>
      </w:r>
      <w:r w:rsidR="00CD4EBC" w:rsidRPr="00467F3C">
        <w:t xml:space="preserve">Project </w:t>
      </w:r>
      <w:r w:rsidR="00F07704" w:rsidRPr="00467F3C">
        <w:t>sponsor (lead), project manager</w:t>
      </w:r>
      <w:r w:rsidR="00AF7624">
        <w:t>.</w:t>
      </w:r>
    </w:p>
    <w:p w14:paraId="5015BA9A" w14:textId="5068C3D9"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F07704" w:rsidRPr="00467F3C">
        <w:t>manager, architect</w:t>
      </w:r>
      <w:r w:rsidR="00E24910">
        <w:t>.</w:t>
      </w:r>
    </w:p>
    <w:p w14:paraId="6CA4797D" w14:textId="77D804CD" w:rsidR="00650780" w:rsidRPr="00467F3C" w:rsidRDefault="00A6224A" w:rsidP="00CD4EBC">
      <w:pPr>
        <w:pStyle w:val="OBNumberedList"/>
        <w:numPr>
          <w:ilvl w:val="0"/>
          <w:numId w:val="7"/>
        </w:numPr>
        <w:tabs>
          <w:tab w:val="num" w:pos="964"/>
        </w:tabs>
        <w:ind w:left="737" w:hanging="340"/>
      </w:pPr>
      <w:r w:rsidRPr="00467F3C">
        <w:t>Weekly</w:t>
      </w:r>
      <w:r w:rsidR="00650780" w:rsidRPr="00467F3C">
        <w:t xml:space="preserve"> Stand</w:t>
      </w:r>
      <w:r w:rsidR="005D35D6" w:rsidRPr="00467F3C">
        <w:t>-</w:t>
      </w:r>
      <w:r w:rsidR="00650780" w:rsidRPr="00467F3C">
        <w:t>Ups</w:t>
      </w:r>
    </w:p>
    <w:p w14:paraId="7CD59E8D" w14:textId="43A380F2" w:rsidR="00650780" w:rsidRPr="00467F3C" w:rsidRDefault="005C7485" w:rsidP="00CD4EBC">
      <w:pPr>
        <w:pStyle w:val="OBNumberedList"/>
        <w:numPr>
          <w:ilvl w:val="1"/>
          <w:numId w:val="7"/>
        </w:numPr>
        <w:tabs>
          <w:tab w:val="num" w:pos="1304"/>
        </w:tabs>
        <w:ind w:left="1077" w:hanging="340"/>
      </w:pPr>
      <w:r w:rsidRPr="00467F3C">
        <w:t xml:space="preserve">This will occur </w:t>
      </w:r>
      <w:r w:rsidR="004A5AF8" w:rsidRPr="00467F3C">
        <w:t>weekly t</w:t>
      </w:r>
      <w:r w:rsidR="00650780" w:rsidRPr="00467F3C">
        <w:t>o provide progress on tasks, identify any obstacles and ensure everyone is aligned on immediate tasks and priorities.</w:t>
      </w:r>
    </w:p>
    <w:p w14:paraId="02AAEC58" w14:textId="43211D1D" w:rsidR="004A5AF8" w:rsidRPr="00467F3C" w:rsidRDefault="004A5AF8" w:rsidP="00CD4EBC">
      <w:pPr>
        <w:pStyle w:val="OBNumberedList"/>
        <w:numPr>
          <w:ilvl w:val="1"/>
          <w:numId w:val="7"/>
        </w:numPr>
        <w:tabs>
          <w:tab w:val="num" w:pos="1304"/>
        </w:tabs>
        <w:ind w:left="1077" w:hanging="340"/>
      </w:pPr>
      <w:r w:rsidRPr="00467F3C">
        <w:t xml:space="preserve">Grainger attendees: Project </w:t>
      </w:r>
      <w:r w:rsidR="00F07704" w:rsidRPr="00467F3C">
        <w:t xml:space="preserve">manager, </w:t>
      </w:r>
      <w:r w:rsidR="00E53035">
        <w:t xml:space="preserve">key </w:t>
      </w:r>
      <w:r w:rsidR="00F07704" w:rsidRPr="00467F3C">
        <w:t>project team members</w:t>
      </w:r>
      <w:r w:rsidRPr="00467F3C">
        <w:t>.</w:t>
      </w:r>
    </w:p>
    <w:p w14:paraId="22DF3150" w14:textId="3D20A60A"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F07704" w:rsidRPr="00467F3C">
        <w:t xml:space="preserve">manager (lead), </w:t>
      </w:r>
      <w:r w:rsidR="00B161B4">
        <w:t xml:space="preserve">key </w:t>
      </w:r>
      <w:r w:rsidR="00F07704" w:rsidRPr="00467F3C">
        <w:t xml:space="preserve">project </w:t>
      </w:r>
      <w:r w:rsidRPr="00467F3C">
        <w:t>team members.</w:t>
      </w:r>
    </w:p>
    <w:p w14:paraId="67738973" w14:textId="77777777" w:rsidR="00650780" w:rsidRPr="00467F3C" w:rsidRDefault="00650780" w:rsidP="00CD4EBC">
      <w:pPr>
        <w:pStyle w:val="OBNumberedList"/>
        <w:numPr>
          <w:ilvl w:val="0"/>
          <w:numId w:val="7"/>
        </w:numPr>
        <w:tabs>
          <w:tab w:val="num" w:pos="964"/>
        </w:tabs>
        <w:ind w:left="737" w:hanging="340"/>
      </w:pPr>
      <w:r w:rsidRPr="00467F3C">
        <w:t>Sprint Retrospectives</w:t>
      </w:r>
    </w:p>
    <w:p w14:paraId="566CF43E" w14:textId="237D25DD" w:rsidR="00650780" w:rsidRPr="00467F3C" w:rsidRDefault="005C7485" w:rsidP="00CD4EBC">
      <w:pPr>
        <w:pStyle w:val="OBNumberedList"/>
        <w:numPr>
          <w:ilvl w:val="1"/>
          <w:numId w:val="7"/>
        </w:numPr>
        <w:tabs>
          <w:tab w:val="num" w:pos="1304"/>
        </w:tabs>
        <w:ind w:left="1077" w:hanging="340"/>
      </w:pPr>
      <w:r w:rsidRPr="00467F3C">
        <w:t>This will occur after each sprint to</w:t>
      </w:r>
      <w:r w:rsidR="00650780" w:rsidRPr="00467F3C">
        <w:t xml:space="preserve"> review the latest sprint to assess and identify improvements for enrichment of future sprints.</w:t>
      </w:r>
    </w:p>
    <w:p w14:paraId="12A64F8A" w14:textId="06093497"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F07704" w:rsidRPr="00467F3C">
        <w:t xml:space="preserve">manager (lead), project team </w:t>
      </w:r>
      <w:r w:rsidRPr="00467F3C">
        <w:t>members.</w:t>
      </w:r>
    </w:p>
    <w:p w14:paraId="11461609" w14:textId="74BFBEE0" w:rsidR="00650780" w:rsidRPr="00467F3C" w:rsidRDefault="00650780" w:rsidP="00CD4EBC">
      <w:pPr>
        <w:pStyle w:val="OBNumberedList"/>
        <w:numPr>
          <w:ilvl w:val="0"/>
          <w:numId w:val="7"/>
        </w:numPr>
        <w:tabs>
          <w:tab w:val="num" w:pos="964"/>
        </w:tabs>
        <w:ind w:left="737" w:hanging="340"/>
      </w:pPr>
      <w:r w:rsidRPr="00467F3C">
        <w:t>Post-Project Review</w:t>
      </w:r>
    </w:p>
    <w:p w14:paraId="48C813E3" w14:textId="26C0245A" w:rsidR="00650780" w:rsidRPr="00467F3C" w:rsidRDefault="005C7485" w:rsidP="00CD4EBC">
      <w:pPr>
        <w:pStyle w:val="OBNumberedList"/>
        <w:numPr>
          <w:ilvl w:val="1"/>
          <w:numId w:val="7"/>
        </w:numPr>
        <w:tabs>
          <w:tab w:val="num" w:pos="1304"/>
        </w:tabs>
        <w:ind w:left="1077" w:hanging="340"/>
      </w:pPr>
      <w:r w:rsidRPr="00467F3C">
        <w:t xml:space="preserve">This will occur at the end of the project to </w:t>
      </w:r>
      <w:r w:rsidR="00650780" w:rsidRPr="00467F3C">
        <w:t>review the project’s outcomes, lessons learnt and performance against the original objectives.</w:t>
      </w:r>
    </w:p>
    <w:p w14:paraId="77E3767F" w14:textId="427A38CE" w:rsidR="00650780" w:rsidRPr="00467F3C" w:rsidRDefault="00B159A6" w:rsidP="00CD4EBC">
      <w:pPr>
        <w:pStyle w:val="OBNumberedList"/>
        <w:numPr>
          <w:ilvl w:val="1"/>
          <w:numId w:val="7"/>
        </w:numPr>
        <w:tabs>
          <w:tab w:val="num" w:pos="1304"/>
        </w:tabs>
        <w:ind w:left="1077" w:hanging="340"/>
      </w:pPr>
      <w:r w:rsidRPr="00467F3C">
        <w:t xml:space="preserve">Grainger </w:t>
      </w:r>
      <w:r w:rsidR="00650780" w:rsidRPr="00467F3C">
        <w:t xml:space="preserve">attendees: </w:t>
      </w:r>
      <w:r w:rsidR="00A30CAA" w:rsidRPr="00467F3C">
        <w:t xml:space="preserve">Project </w:t>
      </w:r>
      <w:r w:rsidR="00F07704" w:rsidRPr="00467F3C">
        <w:t xml:space="preserve">manager (lead), project sponsor, project team </w:t>
      </w:r>
      <w:r w:rsidR="00650780" w:rsidRPr="00467F3C">
        <w:t>members.</w:t>
      </w:r>
    </w:p>
    <w:p w14:paraId="6C45E211" w14:textId="7257480D" w:rsidR="00650780" w:rsidRPr="00467F3C" w:rsidRDefault="00650780" w:rsidP="00CD4EBC">
      <w:pPr>
        <w:pStyle w:val="OBNumberedList"/>
        <w:numPr>
          <w:ilvl w:val="1"/>
          <w:numId w:val="7"/>
        </w:numPr>
        <w:tabs>
          <w:tab w:val="num" w:pos="1304"/>
        </w:tabs>
        <w:ind w:left="1077" w:hanging="340"/>
      </w:pPr>
      <w:r w:rsidRPr="00467F3C">
        <w:t xml:space="preserve">Open Box attendees: Project </w:t>
      </w:r>
      <w:r w:rsidR="00F07704" w:rsidRPr="00467F3C">
        <w:t>manager</w:t>
      </w:r>
      <w:r w:rsidR="000A57E6">
        <w:t xml:space="preserve">, key </w:t>
      </w:r>
      <w:r w:rsidR="00F07704" w:rsidRPr="00467F3C">
        <w:t xml:space="preserve">project team </w:t>
      </w:r>
      <w:r w:rsidRPr="00467F3C">
        <w:t>members.</w:t>
      </w:r>
    </w:p>
    <w:p w14:paraId="16057A7A" w14:textId="73A8D7C3" w:rsidR="0030703F" w:rsidRDefault="0030703F" w:rsidP="0030703F">
      <w:bookmarkStart w:id="1904" w:name="_Toc388626208"/>
      <w:bookmarkStart w:id="1905" w:name="_Toc475449759"/>
      <w:bookmarkStart w:id="1906" w:name="_Toc185513720"/>
    </w:p>
    <w:p w14:paraId="69DC7EFA" w14:textId="77777777" w:rsidR="0030703F" w:rsidRDefault="0030703F">
      <w:pPr>
        <w:suppressAutoHyphens w:val="0"/>
        <w:spacing w:after="160" w:line="278" w:lineRule="auto"/>
        <w:jc w:val="left"/>
        <w:rPr>
          <w:rFonts w:eastAsiaTheme="majorEastAsia" w:cstheme="majorBidi"/>
          <w:b/>
          <w:caps/>
          <w:color w:val="000000" w:themeColor="text1"/>
          <w:sz w:val="20"/>
        </w:rPr>
      </w:pPr>
      <w:r>
        <w:br w:type="page"/>
      </w:r>
    </w:p>
    <w:p w14:paraId="03CFD576" w14:textId="0BF5F66A" w:rsidR="00014F69" w:rsidRPr="004B55E6" w:rsidRDefault="00014F69" w:rsidP="00036498">
      <w:pPr>
        <w:pStyle w:val="Level2Heading"/>
      </w:pPr>
      <w:bookmarkStart w:id="1907" w:name="_Toc210133409"/>
      <w:r w:rsidRPr="004B55E6">
        <w:t>Project Team</w:t>
      </w:r>
      <w:bookmarkEnd w:id="1904"/>
      <w:bookmarkEnd w:id="1905"/>
      <w:bookmarkEnd w:id="1906"/>
      <w:bookmarkEnd w:id="1907"/>
    </w:p>
    <w:p w14:paraId="508F1F1B" w14:textId="17940F2C" w:rsidR="00014F69" w:rsidRPr="004B55E6" w:rsidRDefault="00014F69" w:rsidP="00014F69">
      <w:r w:rsidRPr="004B55E6">
        <w:t xml:space="preserve">The project team is anticipated to be </w:t>
      </w:r>
      <w:r w:rsidR="00204DBF" w:rsidRPr="004B55E6">
        <w:t>comprise of the following team members</w:t>
      </w:r>
      <w:r w:rsidRPr="004B55E6">
        <w:t>:</w:t>
      </w:r>
    </w:p>
    <w:p w14:paraId="1DA93670" w14:textId="02599EDB" w:rsidR="00014F69" w:rsidRPr="004B55E6" w:rsidRDefault="00014F69" w:rsidP="00014F69">
      <w:pPr>
        <w:pStyle w:val="Caption"/>
        <w:keepNext/>
      </w:pPr>
      <w:r w:rsidRPr="004B55E6">
        <w:t xml:space="preserve">Table </w:t>
      </w:r>
      <w:r w:rsidRPr="004B55E6">
        <w:fldChar w:fldCharType="begin"/>
      </w:r>
      <w:r w:rsidRPr="004B55E6">
        <w:instrText xml:space="preserve"> SEQ Table \* ARABIC </w:instrText>
      </w:r>
      <w:r w:rsidRPr="004B55E6">
        <w:fldChar w:fldCharType="separate"/>
      </w:r>
      <w:ins w:id="1908" w:author="Nikki Papenfus" w:date="2025-10-07T12:20:00Z" w16du:dateUtc="2025-10-07T10:20:00Z">
        <w:r w:rsidR="0021268E">
          <w:rPr>
            <w:noProof/>
          </w:rPr>
          <w:t>1</w:t>
        </w:r>
      </w:ins>
      <w:del w:id="1909" w:author="Nikki Papenfus" w:date="2025-09-30T12:27:00Z" w16du:dateUtc="2025-09-30T10:27:00Z">
        <w:r w:rsidR="001B4231" w:rsidDel="00003FB4">
          <w:rPr>
            <w:noProof/>
          </w:rPr>
          <w:delText>2</w:delText>
        </w:r>
      </w:del>
      <w:r w:rsidRPr="004B55E6">
        <w:fldChar w:fldCharType="end"/>
      </w:r>
      <w:r w:rsidRPr="004B55E6">
        <w:t>: Proposed Project Team</w:t>
      </w:r>
    </w:p>
    <w:tbl>
      <w:tblPr>
        <w:tblStyle w:val="OBTable"/>
        <w:tblW w:w="0" w:type="auto"/>
        <w:tblLook w:val="04A0" w:firstRow="1" w:lastRow="0" w:firstColumn="1" w:lastColumn="0" w:noHBand="0" w:noVBand="1"/>
      </w:tblPr>
      <w:tblGrid>
        <w:gridCol w:w="2473"/>
        <w:gridCol w:w="1633"/>
        <w:gridCol w:w="4904"/>
      </w:tblGrid>
      <w:tr w:rsidR="004B55E6" w:rsidRPr="00A77B6B" w14:paraId="2226F3FD" w14:textId="77777777" w:rsidTr="004B55E6">
        <w:trPr>
          <w:cnfStyle w:val="100000000000" w:firstRow="1" w:lastRow="0" w:firstColumn="0" w:lastColumn="0" w:oddVBand="0" w:evenVBand="0" w:oddHBand="0" w:evenHBand="0" w:firstRowFirstColumn="0" w:firstRowLastColumn="0" w:lastRowFirstColumn="0" w:lastRowLastColumn="0"/>
          <w:trHeight w:val="427"/>
        </w:trPr>
        <w:tc>
          <w:tcPr>
            <w:tcW w:w="2473" w:type="dxa"/>
          </w:tcPr>
          <w:p w14:paraId="7F9A222D" w14:textId="65B71CB2" w:rsidR="00BB553F" w:rsidRPr="004B55E6" w:rsidRDefault="00BB553F">
            <w:pPr>
              <w:rPr>
                <w:b/>
                <w:bCs/>
              </w:rPr>
            </w:pPr>
            <w:r w:rsidRPr="004B55E6">
              <w:rPr>
                <w:b/>
              </w:rPr>
              <w:t>Role</w:t>
            </w:r>
          </w:p>
        </w:tc>
        <w:tc>
          <w:tcPr>
            <w:tcW w:w="1633" w:type="dxa"/>
          </w:tcPr>
          <w:p w14:paraId="5E427601" w14:textId="18BA5BFB" w:rsidR="00BB553F" w:rsidRPr="004B55E6" w:rsidRDefault="00BB553F">
            <w:pPr>
              <w:rPr>
                <w:b/>
                <w:bCs/>
              </w:rPr>
            </w:pPr>
            <w:r w:rsidRPr="004B55E6">
              <w:rPr>
                <w:b/>
              </w:rPr>
              <w:t>Name</w:t>
            </w:r>
          </w:p>
        </w:tc>
        <w:tc>
          <w:tcPr>
            <w:tcW w:w="4904" w:type="dxa"/>
          </w:tcPr>
          <w:p w14:paraId="39E85C3A" w14:textId="582E0B68" w:rsidR="00BB553F" w:rsidRPr="004B55E6" w:rsidRDefault="00C24A62">
            <w:pPr>
              <w:rPr>
                <w:b/>
                <w:bCs/>
              </w:rPr>
            </w:pPr>
            <w:r w:rsidRPr="004B55E6">
              <w:rPr>
                <w:b/>
                <w:bCs/>
              </w:rPr>
              <w:t xml:space="preserve">Experience </w:t>
            </w:r>
          </w:p>
        </w:tc>
      </w:tr>
      <w:tr w:rsidR="00B52851" w:rsidRPr="00A77B6B" w14:paraId="569AD287" w14:textId="77777777" w:rsidTr="004B55E6">
        <w:tc>
          <w:tcPr>
            <w:tcW w:w="2473" w:type="dxa"/>
          </w:tcPr>
          <w:p w14:paraId="4B6AFF5C" w14:textId="0A8030B9" w:rsidR="00BB553F" w:rsidRPr="00B52851" w:rsidRDefault="00BB553F" w:rsidP="004D7862">
            <w:pPr>
              <w:pStyle w:val="NormalIndent"/>
              <w:widowControl w:val="0"/>
              <w:adjustRightInd w:val="0"/>
              <w:spacing w:after="60"/>
              <w:ind w:left="0"/>
              <w:jc w:val="left"/>
              <w:textAlignment w:val="baseline"/>
            </w:pPr>
            <w:r w:rsidRPr="00B52851">
              <w:t xml:space="preserve">Salesforce Technical Architect </w:t>
            </w:r>
          </w:p>
        </w:tc>
        <w:tc>
          <w:tcPr>
            <w:tcW w:w="1633" w:type="dxa"/>
          </w:tcPr>
          <w:p w14:paraId="63375F5B" w14:textId="061D6975" w:rsidR="00BB553F" w:rsidRPr="00B52851" w:rsidRDefault="00BB553F" w:rsidP="00AB2AD2">
            <w:pPr>
              <w:pStyle w:val="NormalIndent"/>
              <w:widowControl w:val="0"/>
              <w:adjustRightInd w:val="0"/>
              <w:spacing w:after="60"/>
              <w:ind w:left="0"/>
              <w:jc w:val="left"/>
              <w:textAlignment w:val="baseline"/>
            </w:pPr>
            <w:r w:rsidRPr="00B52851">
              <w:t>Sam Duncan</w:t>
            </w:r>
          </w:p>
        </w:tc>
        <w:tc>
          <w:tcPr>
            <w:tcW w:w="4904" w:type="dxa"/>
          </w:tcPr>
          <w:p w14:paraId="5F40DE3E" w14:textId="0252F5FD" w:rsidR="00BB553F" w:rsidRPr="005B2C96" w:rsidRDefault="006056C6" w:rsidP="00AB2AD2">
            <w:pPr>
              <w:pStyle w:val="NormalIndent"/>
              <w:widowControl w:val="0"/>
              <w:adjustRightInd w:val="0"/>
              <w:spacing w:after="60"/>
              <w:ind w:left="0"/>
              <w:jc w:val="left"/>
              <w:textAlignment w:val="baseline"/>
            </w:pPr>
            <w:r w:rsidRPr="005B2C96">
              <w:t>Salesforce architect and principal consultant</w:t>
            </w:r>
            <w:r w:rsidR="000A57E6">
              <w:t xml:space="preserve"> with</w:t>
            </w:r>
            <w:r w:rsidRPr="005B2C96">
              <w:t xml:space="preserve"> </w:t>
            </w:r>
            <w:r w:rsidR="00DF5A7C" w:rsidRPr="005B2C96">
              <w:t>1</w:t>
            </w:r>
            <w:r w:rsidR="002D24A8">
              <w:t>8</w:t>
            </w:r>
            <w:r w:rsidRPr="005B2C96">
              <w:t xml:space="preserve"> years</w:t>
            </w:r>
            <w:r w:rsidR="00B07D14">
              <w:t xml:space="preserve"> Salesforce experience</w:t>
            </w:r>
            <w:r w:rsidRPr="005B2C96">
              <w:t xml:space="preserve">. </w:t>
            </w:r>
            <w:r w:rsidR="00D73A2E" w:rsidRPr="005B2C96">
              <w:t>18</w:t>
            </w:r>
            <w:r w:rsidR="00166E83">
              <w:t>X</w:t>
            </w:r>
            <w:r w:rsidRPr="005B2C96">
              <w:t xml:space="preserve"> certified. </w:t>
            </w:r>
          </w:p>
        </w:tc>
      </w:tr>
      <w:tr w:rsidR="00B52851" w:rsidRPr="00A77B6B" w14:paraId="5A3BB57E" w14:textId="77777777" w:rsidTr="004B55E6">
        <w:trPr>
          <w:trHeight w:val="499"/>
        </w:trPr>
        <w:tc>
          <w:tcPr>
            <w:tcW w:w="2473" w:type="dxa"/>
          </w:tcPr>
          <w:p w14:paraId="25B493C5" w14:textId="5DBC22B8" w:rsidR="00BB553F" w:rsidRPr="00B52851" w:rsidRDefault="00BB553F" w:rsidP="004D7862">
            <w:pPr>
              <w:pStyle w:val="NormalIndent"/>
              <w:widowControl w:val="0"/>
              <w:adjustRightInd w:val="0"/>
              <w:spacing w:after="60"/>
              <w:ind w:left="0"/>
              <w:jc w:val="left"/>
              <w:textAlignment w:val="baseline"/>
            </w:pPr>
            <w:r w:rsidRPr="00B52851">
              <w:t>Project Manager</w:t>
            </w:r>
          </w:p>
        </w:tc>
        <w:tc>
          <w:tcPr>
            <w:tcW w:w="1633" w:type="dxa"/>
          </w:tcPr>
          <w:p w14:paraId="1B95B267" w14:textId="158CDE37" w:rsidR="00BB553F" w:rsidRPr="00B52851" w:rsidRDefault="00BB553F" w:rsidP="00AB2AD2">
            <w:pPr>
              <w:pStyle w:val="NormalIndent"/>
              <w:widowControl w:val="0"/>
              <w:adjustRightInd w:val="0"/>
              <w:spacing w:after="60"/>
              <w:ind w:left="0"/>
              <w:jc w:val="left"/>
              <w:textAlignment w:val="baseline"/>
            </w:pPr>
            <w:r w:rsidRPr="00B52851">
              <w:t>Shaun Barrett</w:t>
            </w:r>
          </w:p>
        </w:tc>
        <w:tc>
          <w:tcPr>
            <w:tcW w:w="4904" w:type="dxa"/>
          </w:tcPr>
          <w:p w14:paraId="1E0FABBA" w14:textId="344A5B66" w:rsidR="00BB553F" w:rsidRPr="005B2C96" w:rsidRDefault="001811D4" w:rsidP="00AB2AD2">
            <w:pPr>
              <w:pStyle w:val="NormalIndent"/>
              <w:widowControl w:val="0"/>
              <w:adjustRightInd w:val="0"/>
              <w:spacing w:after="60"/>
              <w:ind w:left="0"/>
              <w:jc w:val="left"/>
              <w:textAlignment w:val="baseline"/>
            </w:pPr>
            <w:r w:rsidRPr="005B2C96">
              <w:t>20+</w:t>
            </w:r>
            <w:r w:rsidR="00F7114C" w:rsidRPr="005B2C96">
              <w:t xml:space="preserve"> years project management experience </w:t>
            </w:r>
            <w:r w:rsidRPr="005B2C96">
              <w:t>with 11 of those year</w:t>
            </w:r>
            <w:r w:rsidR="00A34AC4">
              <w:t>s</w:t>
            </w:r>
            <w:r w:rsidRPr="005B2C96">
              <w:t xml:space="preserve"> focussing </w:t>
            </w:r>
            <w:r w:rsidR="00F7114C" w:rsidRPr="005B2C96">
              <w:t xml:space="preserve">on </w:t>
            </w:r>
            <w:r w:rsidR="00A34AC4">
              <w:t>commercial</w:t>
            </w:r>
            <w:r w:rsidR="00A34AC4" w:rsidRPr="005B2C96">
              <w:t xml:space="preserve"> </w:t>
            </w:r>
            <w:r w:rsidR="00F7114C" w:rsidRPr="005B2C96">
              <w:t xml:space="preserve">real estate </w:t>
            </w:r>
            <w:r w:rsidR="00E807AD" w:rsidRPr="005B2C96">
              <w:t>projects.</w:t>
            </w:r>
          </w:p>
        </w:tc>
      </w:tr>
      <w:tr w:rsidR="00B52851" w:rsidRPr="00A77B6B" w14:paraId="25C1D3C0" w14:textId="77777777" w:rsidTr="004B55E6">
        <w:tc>
          <w:tcPr>
            <w:tcW w:w="2473" w:type="dxa"/>
          </w:tcPr>
          <w:p w14:paraId="5031274F" w14:textId="138BFCDB" w:rsidR="00BB553F" w:rsidRPr="00B52851" w:rsidRDefault="006028C1" w:rsidP="004D7862">
            <w:pPr>
              <w:pStyle w:val="NormalIndent"/>
              <w:widowControl w:val="0"/>
              <w:adjustRightInd w:val="0"/>
              <w:spacing w:after="60"/>
              <w:ind w:left="0"/>
              <w:jc w:val="left"/>
              <w:textAlignment w:val="baseline"/>
            </w:pPr>
            <w:r>
              <w:t xml:space="preserve">Senior </w:t>
            </w:r>
            <w:r w:rsidR="00BB553F" w:rsidRPr="00B52851">
              <w:t>Business Analyst</w:t>
            </w:r>
          </w:p>
        </w:tc>
        <w:tc>
          <w:tcPr>
            <w:tcW w:w="1633" w:type="dxa"/>
          </w:tcPr>
          <w:p w14:paraId="08BDDAF1" w14:textId="19FAA0F2" w:rsidR="00BB553F" w:rsidRPr="00B52851" w:rsidRDefault="00BB553F" w:rsidP="00E56E19">
            <w:pPr>
              <w:pStyle w:val="NormalIndent"/>
              <w:widowControl w:val="0"/>
              <w:adjustRightInd w:val="0"/>
              <w:spacing w:after="60"/>
              <w:ind w:left="0"/>
              <w:jc w:val="left"/>
              <w:textAlignment w:val="baseline"/>
            </w:pPr>
            <w:r w:rsidRPr="00B52851">
              <w:t>Nikki Papenfus</w:t>
            </w:r>
          </w:p>
        </w:tc>
        <w:tc>
          <w:tcPr>
            <w:tcW w:w="4904" w:type="dxa"/>
          </w:tcPr>
          <w:p w14:paraId="69BD7F19" w14:textId="64F12DFA" w:rsidR="00BB553F" w:rsidRPr="005B2C96" w:rsidRDefault="007A1314" w:rsidP="00AB2AD2">
            <w:pPr>
              <w:pStyle w:val="NormalIndent"/>
              <w:widowControl w:val="0"/>
              <w:adjustRightInd w:val="0"/>
              <w:spacing w:after="60"/>
              <w:ind w:left="0"/>
              <w:jc w:val="left"/>
              <w:textAlignment w:val="baseline"/>
            </w:pPr>
            <w:r w:rsidRPr="005B2C96">
              <w:t xml:space="preserve">16 years </w:t>
            </w:r>
            <w:r w:rsidR="00E807AD" w:rsidRPr="005B2C96">
              <w:t xml:space="preserve">analysis experience on </w:t>
            </w:r>
            <w:r w:rsidR="00814187">
              <w:t>commercial</w:t>
            </w:r>
            <w:r w:rsidR="00814187" w:rsidRPr="005B2C96">
              <w:t xml:space="preserve"> </w:t>
            </w:r>
            <w:r w:rsidR="00E807AD" w:rsidRPr="005B2C96">
              <w:t xml:space="preserve">real estate projects. </w:t>
            </w:r>
          </w:p>
        </w:tc>
      </w:tr>
      <w:tr w:rsidR="00B52851" w:rsidRPr="00A77B6B" w14:paraId="0CBE2C2D" w14:textId="77777777" w:rsidTr="004B55E6">
        <w:tc>
          <w:tcPr>
            <w:tcW w:w="2473" w:type="dxa"/>
          </w:tcPr>
          <w:p w14:paraId="5E367991" w14:textId="71A72F09" w:rsidR="00BB553F" w:rsidRPr="00B52851" w:rsidRDefault="00BB553F" w:rsidP="004D7862">
            <w:pPr>
              <w:pStyle w:val="NormalIndent"/>
              <w:widowControl w:val="0"/>
              <w:adjustRightInd w:val="0"/>
              <w:spacing w:after="60"/>
              <w:ind w:left="0"/>
              <w:jc w:val="left"/>
              <w:textAlignment w:val="baseline"/>
            </w:pPr>
            <w:r w:rsidRPr="00B52851">
              <w:t>Residential Lettings &amp; Operations SME (UK)</w:t>
            </w:r>
            <w:r w:rsidRPr="00B52851" w:rsidDel="00264749">
              <w:t xml:space="preserve"> </w:t>
            </w:r>
          </w:p>
        </w:tc>
        <w:tc>
          <w:tcPr>
            <w:tcW w:w="1633" w:type="dxa"/>
          </w:tcPr>
          <w:p w14:paraId="6AE295CD" w14:textId="38C77080" w:rsidR="00BB553F" w:rsidRPr="00B52851" w:rsidRDefault="00BB553F" w:rsidP="00E21041">
            <w:pPr>
              <w:pStyle w:val="NormalIndent"/>
              <w:widowControl w:val="0"/>
              <w:adjustRightInd w:val="0"/>
              <w:spacing w:after="60"/>
              <w:ind w:left="0"/>
              <w:jc w:val="left"/>
              <w:textAlignment w:val="baseline"/>
            </w:pPr>
            <w:r w:rsidRPr="00B52851">
              <w:t>Jacob Smycz</w:t>
            </w:r>
          </w:p>
        </w:tc>
        <w:tc>
          <w:tcPr>
            <w:tcW w:w="4904" w:type="dxa"/>
          </w:tcPr>
          <w:p w14:paraId="53D0CFBB" w14:textId="44A59443" w:rsidR="00BB553F" w:rsidRPr="005B2C96" w:rsidRDefault="00AE1C53" w:rsidP="00AB2AD2">
            <w:pPr>
              <w:pStyle w:val="NormalIndent"/>
              <w:widowControl w:val="0"/>
              <w:adjustRightInd w:val="0"/>
              <w:spacing w:after="60"/>
              <w:ind w:left="0"/>
              <w:jc w:val="left"/>
              <w:textAlignment w:val="baseline"/>
            </w:pPr>
            <w:r w:rsidRPr="005B2C96">
              <w:t>6</w:t>
            </w:r>
            <w:r w:rsidR="007A18E3" w:rsidRPr="005B2C96">
              <w:t xml:space="preserve"> years working at Grainger </w:t>
            </w:r>
            <w:r w:rsidR="00784C1A" w:rsidRPr="005B2C96">
              <w:t xml:space="preserve">plc / BTR experience. </w:t>
            </w:r>
            <w:r w:rsidR="00093807">
              <w:t>7X certified</w:t>
            </w:r>
          </w:p>
        </w:tc>
      </w:tr>
      <w:tr w:rsidR="00B52851" w:rsidRPr="00A77B6B" w14:paraId="3D8F1098" w14:textId="77777777" w:rsidTr="004B55E6">
        <w:tc>
          <w:tcPr>
            <w:tcW w:w="2473" w:type="dxa"/>
          </w:tcPr>
          <w:p w14:paraId="49D051A6" w14:textId="67E64D93" w:rsidR="00F46E5D" w:rsidRPr="00B52851" w:rsidRDefault="00F46E5D" w:rsidP="004D7862">
            <w:pPr>
              <w:pStyle w:val="NormalIndent"/>
              <w:widowControl w:val="0"/>
              <w:adjustRightInd w:val="0"/>
              <w:spacing w:after="60"/>
              <w:ind w:left="0"/>
              <w:jc w:val="left"/>
              <w:textAlignment w:val="baseline"/>
            </w:pPr>
            <w:r w:rsidRPr="00B52851">
              <w:t>Senior Developer</w:t>
            </w:r>
          </w:p>
        </w:tc>
        <w:tc>
          <w:tcPr>
            <w:tcW w:w="1633" w:type="dxa"/>
          </w:tcPr>
          <w:p w14:paraId="57D918D5" w14:textId="6886D601" w:rsidR="00F46E5D" w:rsidRPr="00B52851" w:rsidRDefault="00F46E5D" w:rsidP="00AB2AD2">
            <w:pPr>
              <w:pStyle w:val="NormalIndent"/>
              <w:widowControl w:val="0"/>
              <w:adjustRightInd w:val="0"/>
              <w:spacing w:after="60"/>
              <w:ind w:left="0"/>
              <w:jc w:val="left"/>
              <w:textAlignment w:val="baseline"/>
            </w:pPr>
            <w:r w:rsidRPr="00B52851">
              <w:t>Anjali Salecha</w:t>
            </w:r>
          </w:p>
        </w:tc>
        <w:tc>
          <w:tcPr>
            <w:tcW w:w="4904" w:type="dxa"/>
          </w:tcPr>
          <w:p w14:paraId="484C98CF" w14:textId="6E795261" w:rsidR="00F46E5D" w:rsidRPr="00182722" w:rsidRDefault="004F720E" w:rsidP="00AB2AD2">
            <w:pPr>
              <w:pStyle w:val="NormalIndent"/>
              <w:widowControl w:val="0"/>
              <w:adjustRightInd w:val="0"/>
              <w:spacing w:after="60"/>
              <w:ind w:left="0"/>
              <w:jc w:val="left"/>
              <w:textAlignment w:val="baseline"/>
            </w:pPr>
            <w:r w:rsidRPr="00182722">
              <w:t>1</w:t>
            </w:r>
            <w:r w:rsidR="002E7D65" w:rsidRPr="00182722">
              <w:t>8</w:t>
            </w:r>
            <w:r w:rsidR="00F46E5D" w:rsidRPr="00182722">
              <w:t xml:space="preserve"> years Salesforce development experience. </w:t>
            </w:r>
            <w:r w:rsidR="00E62709">
              <w:t>9</w:t>
            </w:r>
            <w:r w:rsidR="002E7D65" w:rsidRPr="002D58B0">
              <w:t>X</w:t>
            </w:r>
            <w:r w:rsidR="00F46E5D" w:rsidRPr="00182722">
              <w:t xml:space="preserve"> certified.</w:t>
            </w:r>
          </w:p>
        </w:tc>
      </w:tr>
      <w:tr w:rsidR="00B52851" w:rsidRPr="00A77B6B" w14:paraId="40AB0123" w14:textId="77777777" w:rsidTr="004B55E6">
        <w:tc>
          <w:tcPr>
            <w:tcW w:w="2473" w:type="dxa"/>
          </w:tcPr>
          <w:p w14:paraId="395103A1" w14:textId="411A41C9" w:rsidR="00F46E5D" w:rsidRPr="00B52851" w:rsidRDefault="00F46E5D" w:rsidP="00B52851">
            <w:pPr>
              <w:pStyle w:val="NormalIndent"/>
              <w:widowControl w:val="0"/>
              <w:adjustRightInd w:val="0"/>
              <w:spacing w:after="60"/>
              <w:ind w:left="0"/>
              <w:jc w:val="left"/>
              <w:textAlignment w:val="baseline"/>
            </w:pPr>
            <w:r w:rsidRPr="00B52851">
              <w:t>Developer</w:t>
            </w:r>
          </w:p>
        </w:tc>
        <w:tc>
          <w:tcPr>
            <w:tcW w:w="1633" w:type="dxa"/>
          </w:tcPr>
          <w:p w14:paraId="74051CCA" w14:textId="2B4EF650" w:rsidR="00F46E5D" w:rsidRPr="00B52851" w:rsidRDefault="00F46E5D" w:rsidP="00AB2AD2">
            <w:pPr>
              <w:pStyle w:val="NormalIndent"/>
              <w:widowControl w:val="0"/>
              <w:adjustRightInd w:val="0"/>
              <w:spacing w:after="60"/>
              <w:ind w:left="0"/>
              <w:jc w:val="left"/>
              <w:textAlignment w:val="baseline"/>
            </w:pPr>
            <w:r w:rsidRPr="00B52851">
              <w:t>Mathew Cornfield</w:t>
            </w:r>
          </w:p>
        </w:tc>
        <w:tc>
          <w:tcPr>
            <w:tcW w:w="4904" w:type="dxa"/>
          </w:tcPr>
          <w:p w14:paraId="255B752D" w14:textId="11E9EAEB" w:rsidR="00F46E5D" w:rsidRPr="00182722" w:rsidRDefault="007414CD" w:rsidP="00AB2AD2">
            <w:pPr>
              <w:pStyle w:val="NormalIndent"/>
              <w:widowControl w:val="0"/>
              <w:adjustRightInd w:val="0"/>
              <w:spacing w:after="60"/>
              <w:ind w:left="0"/>
              <w:jc w:val="left"/>
              <w:textAlignment w:val="baseline"/>
            </w:pPr>
            <w:r w:rsidRPr="00182722">
              <w:t>3</w:t>
            </w:r>
            <w:r w:rsidR="00F46E5D" w:rsidRPr="00182722">
              <w:t xml:space="preserve"> years Salesforce development experience. </w:t>
            </w:r>
            <w:r w:rsidR="001D335C" w:rsidRPr="00182722">
              <w:t xml:space="preserve">BSc. </w:t>
            </w:r>
            <w:r w:rsidR="00E029B5" w:rsidRPr="00182722">
              <w:t xml:space="preserve">Hons. </w:t>
            </w:r>
            <w:r w:rsidR="001D335C" w:rsidRPr="00182722">
              <w:t>Computer Sci</w:t>
            </w:r>
            <w:r w:rsidR="00E029B5" w:rsidRPr="00182722">
              <w:t>ence</w:t>
            </w:r>
            <w:r w:rsidR="00166E83" w:rsidRPr="00182722">
              <w:t xml:space="preserve">. 3X </w:t>
            </w:r>
            <w:r w:rsidR="00F46E5D" w:rsidRPr="00182722">
              <w:t>certified.</w:t>
            </w:r>
          </w:p>
        </w:tc>
      </w:tr>
      <w:tr w:rsidR="00B52851" w:rsidRPr="00467F3C" w14:paraId="452DE0BA" w14:textId="77777777" w:rsidTr="004B55E6">
        <w:tc>
          <w:tcPr>
            <w:tcW w:w="2473" w:type="dxa"/>
          </w:tcPr>
          <w:p w14:paraId="746BF40D" w14:textId="682B0F7A" w:rsidR="00F46E5D" w:rsidRPr="00B32E35" w:rsidRDefault="00F46E5D" w:rsidP="00F46E5D">
            <w:pPr>
              <w:pStyle w:val="NormalIndent"/>
              <w:widowControl w:val="0"/>
              <w:adjustRightInd w:val="0"/>
              <w:spacing w:after="60"/>
              <w:ind w:left="0"/>
              <w:jc w:val="left"/>
              <w:textAlignment w:val="baseline"/>
            </w:pPr>
            <w:r w:rsidRPr="00B52851">
              <w:t>Quality Assurer</w:t>
            </w:r>
          </w:p>
        </w:tc>
        <w:tc>
          <w:tcPr>
            <w:tcW w:w="1633" w:type="dxa"/>
          </w:tcPr>
          <w:p w14:paraId="6C7E7F8C" w14:textId="68BF98AB" w:rsidR="00F46E5D" w:rsidRPr="00B32E35" w:rsidRDefault="00F46E5D" w:rsidP="00AB2AD2">
            <w:pPr>
              <w:pStyle w:val="NormalIndent"/>
              <w:widowControl w:val="0"/>
              <w:adjustRightInd w:val="0"/>
              <w:spacing w:after="60"/>
              <w:ind w:left="0"/>
              <w:jc w:val="left"/>
              <w:textAlignment w:val="baseline"/>
            </w:pPr>
            <w:r w:rsidRPr="00B32E35">
              <w:t>Khonani Davhana</w:t>
            </w:r>
          </w:p>
        </w:tc>
        <w:tc>
          <w:tcPr>
            <w:tcW w:w="4904" w:type="dxa"/>
          </w:tcPr>
          <w:p w14:paraId="50AAD804" w14:textId="3E878C1C" w:rsidR="00F46E5D" w:rsidRPr="00182722" w:rsidRDefault="00FF4886" w:rsidP="00AB2AD2">
            <w:pPr>
              <w:pStyle w:val="NormalIndent"/>
              <w:widowControl w:val="0"/>
              <w:adjustRightInd w:val="0"/>
              <w:spacing w:after="60"/>
              <w:ind w:left="0"/>
              <w:jc w:val="left"/>
              <w:textAlignment w:val="baseline"/>
            </w:pPr>
            <w:r w:rsidRPr="00182722">
              <w:t>3</w:t>
            </w:r>
            <w:r w:rsidR="00F46E5D" w:rsidRPr="00182722">
              <w:t xml:space="preserve"> years Salesforce QA experience. </w:t>
            </w:r>
            <w:r w:rsidR="00303607" w:rsidRPr="009847D4">
              <w:rPr>
                <w:szCs w:val="16"/>
              </w:rPr>
              <w:t xml:space="preserve">BTech, Electrical, Electronics </w:t>
            </w:r>
            <w:r w:rsidR="00303607" w:rsidRPr="00182722">
              <w:t>&amp;</w:t>
            </w:r>
            <w:r w:rsidR="00303607" w:rsidRPr="009847D4">
              <w:rPr>
                <w:szCs w:val="16"/>
              </w:rPr>
              <w:t xml:space="preserve"> Communications Engineering</w:t>
            </w:r>
            <w:r w:rsidR="001E3509" w:rsidRPr="00182722">
              <w:t xml:space="preserve">. </w:t>
            </w:r>
            <w:r w:rsidR="00303607" w:rsidRPr="00AB2AD2">
              <w:rPr>
                <w:sz w:val="18"/>
                <w:szCs w:val="16"/>
              </w:rPr>
              <w:t xml:space="preserve"> </w:t>
            </w:r>
            <w:r w:rsidR="004D1C36" w:rsidRPr="00182722">
              <w:t xml:space="preserve">ITQSB </w:t>
            </w:r>
            <w:r w:rsidR="004C7597" w:rsidRPr="00182722">
              <w:t xml:space="preserve">and </w:t>
            </w:r>
            <w:r w:rsidR="001E3509" w:rsidRPr="00182722">
              <w:t>1</w:t>
            </w:r>
            <w:r w:rsidR="00F36AE0" w:rsidRPr="00182722">
              <w:t>X</w:t>
            </w:r>
            <w:r w:rsidR="001E3509" w:rsidRPr="00182722">
              <w:t xml:space="preserve"> </w:t>
            </w:r>
            <w:r w:rsidR="004C7597" w:rsidRPr="00AB2AD2">
              <w:t>Salesforce</w:t>
            </w:r>
            <w:r w:rsidR="00F46E5D" w:rsidRPr="00182722">
              <w:t xml:space="preserve"> certified.</w:t>
            </w:r>
          </w:p>
        </w:tc>
      </w:tr>
    </w:tbl>
    <w:p w14:paraId="0C8B755D" w14:textId="6209C16C" w:rsidR="00014F69" w:rsidRPr="00467F3C" w:rsidRDefault="00014F69">
      <w:pPr>
        <w:rPr>
          <w:b/>
        </w:rPr>
        <w:pPrChange w:id="1910" w:author="Nikki Papenfus" w:date="2025-10-01T11:14:00Z" w16du:dateUtc="2025-10-01T09:14:00Z">
          <w:pPr>
            <w:pStyle w:val="NormalIndent"/>
            <w:widowControl w:val="0"/>
            <w:adjustRightInd w:val="0"/>
            <w:ind w:left="0"/>
            <w:textAlignment w:val="baseline"/>
          </w:pPr>
        </w:pPrChange>
      </w:pPr>
    </w:p>
    <w:p w14:paraId="0370FD86" w14:textId="48B10377" w:rsidR="00014F69" w:rsidRDefault="00014F69" w:rsidP="00014F69">
      <w:r w:rsidRPr="00467F3C">
        <w:t>Individual project team members may be substituted, at the discretion of Open Box, for others of similar skills and experience.</w:t>
      </w:r>
      <w:r w:rsidR="008013CD">
        <w:t xml:space="preserve"> </w:t>
      </w:r>
      <w:r w:rsidRPr="00467F3C">
        <w:t>The availability of specific individuals is subject to project timelines.</w:t>
      </w:r>
    </w:p>
    <w:p w14:paraId="25313139" w14:textId="77777777" w:rsidR="00811027" w:rsidRPr="00467F3C" w:rsidRDefault="00811027" w:rsidP="00744B8E">
      <w:pPr>
        <w:pStyle w:val="Level3Heading"/>
      </w:pPr>
      <w:bookmarkStart w:id="1911" w:name="_Toc143719374"/>
      <w:bookmarkStart w:id="1912" w:name="_Toc185499194"/>
      <w:bookmarkStart w:id="1913" w:name="_Toc475449742"/>
      <w:bookmarkStart w:id="1914" w:name="_Toc185513703"/>
      <w:bookmarkStart w:id="1915" w:name="_Ref188279430"/>
      <w:bookmarkStart w:id="1916" w:name="_Ref188279432"/>
      <w:bookmarkStart w:id="1917" w:name="_Ref188279445"/>
      <w:r w:rsidRPr="00467F3C">
        <w:t>Availability</w:t>
      </w:r>
      <w:bookmarkEnd w:id="1911"/>
      <w:bookmarkEnd w:id="1912"/>
    </w:p>
    <w:p w14:paraId="6B3A26FB" w14:textId="77777777" w:rsidR="00811027" w:rsidRPr="00467F3C" w:rsidRDefault="00811027" w:rsidP="00811027">
      <w:pPr>
        <w:pStyle w:val="CommentText"/>
      </w:pPr>
      <w:r w:rsidRPr="00467F3C">
        <w:t>Open Box resources will be contactable and available for meetings via conference calls/video conferences:</w:t>
      </w:r>
    </w:p>
    <w:p w14:paraId="30F64BC4" w14:textId="77777777" w:rsidR="00811027" w:rsidRPr="00467F3C" w:rsidRDefault="00811027" w:rsidP="00811027">
      <w:pPr>
        <w:pStyle w:val="OBBulletList"/>
      </w:pPr>
      <w:r w:rsidRPr="00467F3C">
        <w:t xml:space="preserve">Monday to Friday 9am – 6pm South African </w:t>
      </w:r>
      <w:r w:rsidRPr="00467F3C">
        <w:rPr>
          <w:szCs w:val="20"/>
        </w:rPr>
        <w:t>time</w:t>
      </w:r>
      <w:r w:rsidRPr="00467F3C">
        <w:t xml:space="preserve"> which corresponds to 7am – 4pm GMT, excluding public holidays.</w:t>
      </w:r>
    </w:p>
    <w:p w14:paraId="73C57D49" w14:textId="77777777" w:rsidR="00811027" w:rsidRPr="00467F3C" w:rsidRDefault="00811027" w:rsidP="00811027">
      <w:pPr>
        <w:pStyle w:val="CommentText"/>
      </w:pPr>
      <w:r w:rsidRPr="00467F3C">
        <w:t xml:space="preserve">All consultancy and all development work will be completed by Open Box offsite. </w:t>
      </w:r>
    </w:p>
    <w:p w14:paraId="7A64469D" w14:textId="77777777" w:rsidR="00811027" w:rsidRPr="00467F3C" w:rsidRDefault="00811027" w:rsidP="00811027">
      <w:pPr>
        <w:pStyle w:val="OBBulletList"/>
      </w:pPr>
      <w:r w:rsidRPr="00467F3C">
        <w:t xml:space="preserve">It is not expected that the project requires Open Box resources onsite. Where onsite personnel are required, all reasonable expenses for travel and subsistence shall be reimbursed by </w:t>
      </w:r>
      <w:fldSimple w:instr=" DOCPROPERTY  Category  \* MERGEFORMAT ">
        <w:r w:rsidRPr="00467F3C">
          <w:t>Grainger</w:t>
        </w:r>
      </w:fldSimple>
      <w:r w:rsidRPr="00467F3C">
        <w:t xml:space="preserve">. Open Box shall not bill any mark-up or administration fee onto any such expenses. Approval for expenses shall be obtained from </w:t>
      </w:r>
      <w:fldSimple w:instr=" DOCPROPERTY  Category  \* MERGEFORMAT ">
        <w:r w:rsidRPr="00467F3C">
          <w:t>Grainger</w:t>
        </w:r>
      </w:fldSimple>
      <w:r w:rsidRPr="00467F3C">
        <w:t xml:space="preserve"> prior to being incurred.</w:t>
      </w:r>
      <w:bookmarkStart w:id="1918" w:name="_Toc223154069"/>
    </w:p>
    <w:bookmarkEnd w:id="1913"/>
    <w:bookmarkEnd w:id="1914"/>
    <w:bookmarkEnd w:id="1915"/>
    <w:bookmarkEnd w:id="1916"/>
    <w:bookmarkEnd w:id="1917"/>
    <w:bookmarkEnd w:id="1918"/>
    <w:p w14:paraId="02C4CFA4" w14:textId="77777777" w:rsidR="00EF2462" w:rsidRPr="00467F3C" w:rsidRDefault="00EF2462" w:rsidP="008C0270"/>
    <w:p w14:paraId="568363FE" w14:textId="77777777" w:rsidR="008C0270" w:rsidRPr="00467F3C" w:rsidRDefault="008C0270" w:rsidP="00F8487F">
      <w:pPr>
        <w:pStyle w:val="CommentText"/>
      </w:pPr>
    </w:p>
    <w:p w14:paraId="27254277" w14:textId="45740D46" w:rsidR="00FE1830" w:rsidRPr="00467F3C" w:rsidRDefault="003C391B" w:rsidP="0030456F">
      <w:pPr>
        <w:pStyle w:val="Level1Heading"/>
      </w:pPr>
      <w:bookmarkStart w:id="1919" w:name="_Toc210133410"/>
      <w:r w:rsidRPr="00467F3C">
        <w:t xml:space="preserve">Project </w:t>
      </w:r>
      <w:r w:rsidR="00FE1830" w:rsidRPr="00467F3C">
        <w:t>Costs</w:t>
      </w:r>
      <w:bookmarkEnd w:id="1901"/>
      <w:bookmarkEnd w:id="1902"/>
      <w:r w:rsidR="005F4FCF" w:rsidRPr="00467F3C">
        <w:t xml:space="preserve"> </w:t>
      </w:r>
      <w:r w:rsidR="004F53BC" w:rsidRPr="00467F3C">
        <w:t>&amp; Timeline</w:t>
      </w:r>
      <w:bookmarkEnd w:id="1919"/>
    </w:p>
    <w:p w14:paraId="5B7389E6" w14:textId="77777777" w:rsidR="00FE1830" w:rsidRPr="00C57F31" w:rsidRDefault="00FE1830" w:rsidP="0030456F">
      <w:pPr>
        <w:pStyle w:val="CommentText"/>
      </w:pPr>
      <w:r w:rsidRPr="00467F3C">
        <w:t xml:space="preserve">Open Box will provide the </w:t>
      </w:r>
      <w:r w:rsidRPr="00C57F31">
        <w:t>following services:</w:t>
      </w:r>
    </w:p>
    <w:p w14:paraId="0D8498A0" w14:textId="77777777" w:rsidR="00BE2C7C" w:rsidRDefault="00712A42" w:rsidP="00BE6209">
      <w:pPr>
        <w:pStyle w:val="OBBulletList"/>
      </w:pPr>
      <w:r w:rsidRPr="00C57F31">
        <w:t xml:space="preserve">Consultancy </w:t>
      </w:r>
      <w:r w:rsidR="00A9561A" w:rsidRPr="00C57F31">
        <w:t>&amp; Sprint Zero:</w:t>
      </w:r>
      <w:r w:rsidR="00BE6209" w:rsidRPr="00C57F31">
        <w:t xml:space="preserve"> </w:t>
      </w:r>
    </w:p>
    <w:p w14:paraId="73C659A3" w14:textId="3A5A6F7C" w:rsidR="00C57F31" w:rsidRPr="00C57F31" w:rsidRDefault="00BE6209" w:rsidP="00F47520">
      <w:pPr>
        <w:pStyle w:val="OBBulletList"/>
        <w:numPr>
          <w:ilvl w:val="1"/>
          <w:numId w:val="14"/>
        </w:numPr>
      </w:pPr>
      <w:r w:rsidRPr="00C57F31">
        <w:t xml:space="preserve">An Open Box </w:t>
      </w:r>
      <w:r w:rsidR="00771871" w:rsidRPr="00C57F31">
        <w:t>Salesforce Technical Architect</w:t>
      </w:r>
      <w:r w:rsidR="00035587">
        <w:t>,</w:t>
      </w:r>
      <w:r w:rsidRPr="00C57F31">
        <w:t xml:space="preserve"> </w:t>
      </w:r>
      <w:r w:rsidR="00771871" w:rsidRPr="00C57F31">
        <w:t xml:space="preserve">Senior Business Analyst </w:t>
      </w:r>
      <w:r w:rsidR="004E2CF1">
        <w:t xml:space="preserve">and </w:t>
      </w:r>
      <w:r w:rsidR="004E2CF1" w:rsidRPr="00B52851">
        <w:t>Residential Lettings &amp; Operations SME</w:t>
      </w:r>
      <w:r w:rsidR="00771871" w:rsidRPr="00C57F31">
        <w:t xml:space="preserve"> </w:t>
      </w:r>
      <w:r w:rsidRPr="00C57F31">
        <w:t xml:space="preserve">will be available on a </w:t>
      </w:r>
      <w:r w:rsidR="002537C7" w:rsidRPr="00C57F31">
        <w:t xml:space="preserve">time &amp; materials </w:t>
      </w:r>
      <w:r w:rsidRPr="00C57F31">
        <w:t>(T&amp;M) basis.</w:t>
      </w:r>
    </w:p>
    <w:p w14:paraId="280EFB62" w14:textId="155111A7" w:rsidR="00DF73C7" w:rsidRPr="00C57F31" w:rsidRDefault="00C57F31" w:rsidP="00C57F31">
      <w:pPr>
        <w:pStyle w:val="OBBulletList"/>
        <w:numPr>
          <w:ilvl w:val="1"/>
          <w:numId w:val="14"/>
        </w:numPr>
      </w:pPr>
      <w:r w:rsidRPr="00C57F31">
        <w:t xml:space="preserve">Time spent on these phases will not exceed upper bound </w:t>
      </w:r>
      <w:r w:rsidR="00640C3A">
        <w:t>estimate</w:t>
      </w:r>
      <w:r w:rsidR="00EB32DC">
        <w:t>s</w:t>
      </w:r>
      <w:r w:rsidRPr="00C57F31">
        <w:t xml:space="preserve"> without prior approval from Grainger. </w:t>
      </w:r>
      <w:r w:rsidR="00BE6209" w:rsidRPr="00C57F31">
        <w:t xml:space="preserve"> </w:t>
      </w:r>
    </w:p>
    <w:p w14:paraId="7A7E1F02" w14:textId="5F93B444" w:rsidR="00FE1830" w:rsidRPr="00C57F31" w:rsidRDefault="007C2DD3" w:rsidP="0030456F">
      <w:pPr>
        <w:pStyle w:val="OBBulletList"/>
      </w:pPr>
      <w:r w:rsidRPr="00C57F31">
        <w:t xml:space="preserve">Build Phase: </w:t>
      </w:r>
      <w:r w:rsidR="00FE1830" w:rsidRPr="00C57F31">
        <w:t xml:space="preserve">An agile sprint team delivering in </w:t>
      </w:r>
      <w:proofErr w:type="gramStart"/>
      <w:r w:rsidR="00FE1830" w:rsidRPr="00C57F31">
        <w:t>3 week</w:t>
      </w:r>
      <w:proofErr w:type="gramEnd"/>
      <w:r w:rsidR="00FE1830" w:rsidRPr="00C57F31">
        <w:t xml:space="preserve"> sprints. The team will be staffed to include the following skill sets as required:</w:t>
      </w:r>
    </w:p>
    <w:p w14:paraId="5378837D" w14:textId="77777777" w:rsidR="00FE1830" w:rsidRPr="00C57F31" w:rsidRDefault="00FE1830" w:rsidP="006C12EA">
      <w:pPr>
        <w:pStyle w:val="OBBulletList"/>
        <w:numPr>
          <w:ilvl w:val="1"/>
          <w:numId w:val="14"/>
        </w:numPr>
      </w:pPr>
      <w:r w:rsidRPr="00C57F31">
        <w:t xml:space="preserve">Salesforce Technical Architect </w:t>
      </w:r>
    </w:p>
    <w:p w14:paraId="515944AD" w14:textId="77777777" w:rsidR="00FE1830" w:rsidRPr="00467F3C" w:rsidRDefault="00FE1830" w:rsidP="006C12EA">
      <w:pPr>
        <w:pStyle w:val="OBBulletList"/>
        <w:numPr>
          <w:ilvl w:val="1"/>
          <w:numId w:val="14"/>
        </w:numPr>
      </w:pPr>
      <w:r w:rsidRPr="00467F3C">
        <w:t>Business Analyst</w:t>
      </w:r>
    </w:p>
    <w:p w14:paraId="6AA9B124" w14:textId="6C940514" w:rsidR="0057344B" w:rsidRPr="00467F3C" w:rsidRDefault="0057344B" w:rsidP="006C12EA">
      <w:pPr>
        <w:pStyle w:val="OBBulletList"/>
        <w:numPr>
          <w:ilvl w:val="1"/>
          <w:numId w:val="14"/>
        </w:numPr>
      </w:pPr>
      <w:r w:rsidRPr="00B52851">
        <w:t>Residential Lettings &amp; Operations SME</w:t>
      </w:r>
    </w:p>
    <w:p w14:paraId="68AC7AC2" w14:textId="77777777" w:rsidR="00FE1830" w:rsidRPr="00467F3C" w:rsidRDefault="00FE1830" w:rsidP="006C12EA">
      <w:pPr>
        <w:pStyle w:val="OBBulletList"/>
        <w:numPr>
          <w:ilvl w:val="1"/>
          <w:numId w:val="14"/>
        </w:numPr>
      </w:pPr>
      <w:r w:rsidRPr="00467F3C">
        <w:t>Developer</w:t>
      </w:r>
    </w:p>
    <w:p w14:paraId="3BEE637B" w14:textId="77777777" w:rsidR="00FE1830" w:rsidRPr="00467F3C" w:rsidRDefault="00FE1830" w:rsidP="006C12EA">
      <w:pPr>
        <w:pStyle w:val="OBBulletList"/>
        <w:numPr>
          <w:ilvl w:val="1"/>
          <w:numId w:val="14"/>
        </w:numPr>
      </w:pPr>
      <w:r w:rsidRPr="00467F3C">
        <w:t>Quality Assurer</w:t>
      </w:r>
    </w:p>
    <w:p w14:paraId="436B3AF4" w14:textId="77777777" w:rsidR="00FE1830" w:rsidRPr="00467F3C" w:rsidRDefault="00FE1830" w:rsidP="006C12EA">
      <w:pPr>
        <w:pStyle w:val="OBBulletList"/>
        <w:numPr>
          <w:ilvl w:val="1"/>
          <w:numId w:val="14"/>
        </w:numPr>
      </w:pPr>
      <w:r w:rsidRPr="00467F3C">
        <w:t>Project Manager</w:t>
      </w:r>
    </w:p>
    <w:p w14:paraId="03C1713F" w14:textId="2FAE3EE6" w:rsidR="00FE1830" w:rsidRPr="00467F3C" w:rsidRDefault="00FE1830" w:rsidP="0030456F">
      <w:pPr>
        <w:pStyle w:val="OBBulletList"/>
      </w:pPr>
      <w:r w:rsidRPr="00467F3C">
        <w:t xml:space="preserve">UAT support to assist in the </w:t>
      </w:r>
      <w:hyperlink w:anchor="UAT" w:history="1">
        <w:r w:rsidRPr="00467F3C">
          <w:rPr>
            <w:rStyle w:val="Hyperlink"/>
          </w:rPr>
          <w:t>UAT</w:t>
        </w:r>
      </w:hyperlink>
      <w:r w:rsidRPr="00467F3C">
        <w:t xml:space="preserve"> process and fix any new bugs identified.</w:t>
      </w:r>
    </w:p>
    <w:p w14:paraId="2F221FC1" w14:textId="7FEA7DEC" w:rsidR="00FE1830" w:rsidRDefault="00FE1830" w:rsidP="0030456F">
      <w:pPr>
        <w:pStyle w:val="OBBulletList"/>
      </w:pPr>
      <w:r w:rsidRPr="00467F3C">
        <w:t>Production deployment</w:t>
      </w:r>
      <w:del w:id="1920" w:author="Nikki Papenfus" w:date="2025-10-01T11:16:00Z" w16du:dateUtc="2025-10-01T09:16:00Z">
        <w:r w:rsidRPr="00467F3C" w:rsidDel="00CB47EA">
          <w:delText xml:space="preserve"> &amp;</w:delText>
        </w:r>
      </w:del>
      <w:r w:rsidRPr="00467F3C">
        <w:t xml:space="preserve"> and post-go live </w:t>
      </w:r>
      <w:r>
        <w:fldChar w:fldCharType="begin"/>
      </w:r>
      <w:ins w:id="1921" w:author="Nikki Papenfus" w:date="2025-10-01T11:16:00Z" w16du:dateUtc="2025-10-01T09:16:00Z">
        <w:r w:rsidR="00223F99">
          <w:instrText>HYPERLINK  \l "Support"</w:instrText>
        </w:r>
      </w:ins>
      <w:del w:id="1922" w:author="Nikki Papenfus" w:date="2025-10-01T11:16:00Z" w16du:dateUtc="2025-10-01T09:16:00Z">
        <w:r w:rsidDel="00223F99">
          <w:delInstrText>HYPERLINK \l "Support"</w:delInstrText>
        </w:r>
      </w:del>
      <w:r>
        <w:fldChar w:fldCharType="separate"/>
      </w:r>
      <w:del w:id="1923" w:author="Nikki Papenfus" w:date="2025-10-01T11:16:00Z" w16du:dateUtc="2025-10-01T09:16:00Z">
        <w:r w:rsidRPr="00467F3C" w:rsidDel="00223F99">
          <w:rPr>
            <w:rStyle w:val="Hyperlink"/>
          </w:rPr>
          <w:delText>Support</w:delText>
        </w:r>
      </w:del>
      <w:ins w:id="1924" w:author="Nikki Papenfus" w:date="2025-10-01T11:16:00Z" w16du:dateUtc="2025-10-01T09:16:00Z">
        <w:r w:rsidR="00223F99">
          <w:rPr>
            <w:rStyle w:val="Hyperlink"/>
          </w:rPr>
          <w:t>support</w:t>
        </w:r>
      </w:ins>
      <w:r>
        <w:fldChar w:fldCharType="end"/>
      </w:r>
      <w:r w:rsidRPr="00467F3C">
        <w:t xml:space="preserve"> immediately following the production deployment.</w:t>
      </w:r>
    </w:p>
    <w:p w14:paraId="05A0D7A6" w14:textId="2397A639" w:rsidR="005C42B1" w:rsidDel="004D74AA" w:rsidRDefault="005C42B1" w:rsidP="00036498">
      <w:pPr>
        <w:pStyle w:val="Level2Heading"/>
        <w:rPr>
          <w:del w:id="1925" w:author="Nikki Papenfus" w:date="2025-10-06T17:45:00Z" w16du:dateUtc="2025-10-06T15:45:00Z"/>
        </w:rPr>
      </w:pPr>
      <w:bookmarkStart w:id="1926" w:name="_Toc210133411"/>
      <w:del w:id="1927" w:author="Nikki Papenfus" w:date="2025-10-06T17:45:00Z" w16du:dateUtc="2025-10-06T15:45:00Z">
        <w:r w:rsidRPr="00467F3C" w:rsidDel="004D74AA">
          <w:delText>Recommended Project Phasing</w:delText>
        </w:r>
        <w:bookmarkEnd w:id="1926"/>
      </w:del>
    </w:p>
    <w:p w14:paraId="3C5D3035" w14:textId="1B79A5A6" w:rsidR="00560B97" w:rsidDel="004D74AA" w:rsidRDefault="00560B97" w:rsidP="00560B97">
      <w:pPr>
        <w:rPr>
          <w:del w:id="1928" w:author="Nikki Papenfus" w:date="2025-10-06T17:45:00Z" w16du:dateUtc="2025-10-06T15:45:00Z"/>
        </w:rPr>
      </w:pPr>
      <w:del w:id="1929" w:author="Nikki Papenfus" w:date="2025-10-06T17:45:00Z" w16du:dateUtc="2025-10-06T15:45:00Z">
        <w:r w:rsidDel="004D74AA">
          <w:delText xml:space="preserve">Given that the Renters’ Rights Bill </w:delText>
        </w:r>
        <w:r w:rsidR="004502DA" w:rsidDel="004D74AA">
          <w:delText>legislation has not yet passed, it is recommended that that the project be split into two separate releases.</w:delText>
        </w:r>
      </w:del>
    </w:p>
    <w:p w14:paraId="3C9A3927" w14:textId="3B1157A3" w:rsidR="004502DA" w:rsidDel="004D74AA" w:rsidRDefault="004502DA" w:rsidP="004502DA">
      <w:pPr>
        <w:pStyle w:val="OBNumberedList"/>
        <w:numPr>
          <w:ilvl w:val="0"/>
          <w:numId w:val="16"/>
        </w:numPr>
        <w:rPr>
          <w:del w:id="1930" w:author="Nikki Papenfus" w:date="2025-10-06T17:45:00Z" w16du:dateUtc="2025-10-06T15:45:00Z"/>
        </w:rPr>
      </w:pPr>
      <w:del w:id="1931" w:author="Nikki Papenfus" w:date="2025-10-06T17:45:00Z" w16du:dateUtc="2025-10-06T15:45:00Z">
        <w:r w:rsidDel="004D74AA">
          <w:delText xml:space="preserve">Pet &amp; ASB </w:delText>
        </w:r>
        <w:r w:rsidR="008B6159" w:rsidDel="004D74AA">
          <w:delText xml:space="preserve">possession case management would be addressed in the </w:delText>
        </w:r>
        <w:r w:rsidR="009F3D6E" w:rsidDel="004D74AA">
          <w:delText>first release.</w:delText>
        </w:r>
      </w:del>
    </w:p>
    <w:p w14:paraId="73C9B5EC" w14:textId="64EBBFF9" w:rsidR="009F3D6E" w:rsidRPr="00560B97" w:rsidDel="004D74AA" w:rsidRDefault="00DD6CD8" w:rsidP="004502DA">
      <w:pPr>
        <w:pStyle w:val="OBNumberedList"/>
        <w:numPr>
          <w:ilvl w:val="0"/>
          <w:numId w:val="16"/>
        </w:numPr>
        <w:rPr>
          <w:del w:id="1932" w:author="Nikki Papenfus" w:date="2025-10-06T17:45:00Z" w16du:dateUtc="2025-10-06T15:45:00Z"/>
        </w:rPr>
      </w:pPr>
      <w:del w:id="1933" w:author="Nikki Papenfus" w:date="2025-10-06T17:45:00Z" w16du:dateUtc="2025-10-06T15:45:00Z">
        <w:r w:rsidDel="004D74AA">
          <w:delText>F</w:delText>
        </w:r>
        <w:r w:rsidR="008F2D63" w:rsidDel="004D74AA">
          <w:delText xml:space="preserve">ormal rent challenges would be addressed in a subsequent release, </w:delText>
        </w:r>
        <w:r w:rsidR="00C41537" w:rsidDel="004D74AA">
          <w:delText xml:space="preserve">to commence immediately after completion of the first release. </w:delText>
        </w:r>
      </w:del>
    </w:p>
    <w:p w14:paraId="0EC4CBD4" w14:textId="07686551" w:rsidR="005C42B1" w:rsidRPr="00B577F3" w:rsidRDefault="005C42B1" w:rsidP="00036498">
      <w:pPr>
        <w:pStyle w:val="Level2Heading"/>
      </w:pPr>
      <w:bookmarkStart w:id="1934" w:name="_Toc210133412"/>
      <w:commentRangeStart w:id="1935"/>
      <w:r w:rsidRPr="00B577F3">
        <w:t>Project Costs &amp; Timeline</w:t>
      </w:r>
      <w:bookmarkEnd w:id="1934"/>
      <w:commentRangeEnd w:id="1935"/>
      <w:r w:rsidR="004D74AA">
        <w:rPr>
          <w:rStyle w:val="CommentReference"/>
          <w:rFonts w:eastAsiaTheme="minorHAnsi" w:cstheme="minorBidi"/>
          <w:b w:val="0"/>
          <w:caps w:val="0"/>
          <w:color w:val="auto"/>
        </w:rPr>
        <w:commentReference w:id="1935"/>
      </w:r>
    </w:p>
    <w:p w14:paraId="5544B21D" w14:textId="79D02FEE" w:rsidR="00FE1830" w:rsidRPr="00D524F0" w:rsidRDefault="00FE1830" w:rsidP="0030456F">
      <w:pPr>
        <w:pStyle w:val="CommentText"/>
      </w:pPr>
      <w:r w:rsidRPr="00D524F0">
        <w:t xml:space="preserve">The total cost of this project is estimated to be </w:t>
      </w:r>
      <w:r w:rsidR="00663275" w:rsidRPr="004D74AA">
        <w:rPr>
          <w:highlight w:val="yellow"/>
          <w:rPrChange w:id="1936" w:author="Nikki Papenfus" w:date="2025-10-06T17:45:00Z" w16du:dateUtc="2025-10-06T15:45:00Z">
            <w:rPr/>
          </w:rPrChange>
        </w:rPr>
        <w:t>£</w:t>
      </w:r>
      <w:r w:rsidR="00DA6804" w:rsidRPr="004D74AA">
        <w:rPr>
          <w:highlight w:val="yellow"/>
          <w:rPrChange w:id="1937" w:author="Nikki Papenfus" w:date="2025-10-06T17:45:00Z" w16du:dateUtc="2025-10-06T15:45:00Z">
            <w:rPr/>
          </w:rPrChange>
        </w:rPr>
        <w:t xml:space="preserve">280 129 - </w:t>
      </w:r>
      <w:r w:rsidR="00663275" w:rsidRPr="004D74AA">
        <w:rPr>
          <w:highlight w:val="yellow"/>
          <w:rPrChange w:id="1938" w:author="Nikki Papenfus" w:date="2025-10-06T17:45:00Z" w16du:dateUtc="2025-10-06T15:45:00Z">
            <w:rPr/>
          </w:rPrChange>
        </w:rPr>
        <w:t>£</w:t>
      </w:r>
      <w:r w:rsidR="0005582E" w:rsidRPr="004D74AA">
        <w:rPr>
          <w:highlight w:val="yellow"/>
          <w:rPrChange w:id="1939" w:author="Nikki Papenfus" w:date="2025-10-06T17:45:00Z" w16du:dateUtc="2025-10-06T15:45:00Z">
            <w:rPr/>
          </w:rPrChange>
        </w:rPr>
        <w:t>438 138</w:t>
      </w:r>
      <w:r w:rsidRPr="00D524F0">
        <w:t>.</w:t>
      </w:r>
    </w:p>
    <w:p w14:paraId="772894A5" w14:textId="164B479A" w:rsidR="00FE1830" w:rsidDel="006858F0" w:rsidRDefault="00FE1830" w:rsidP="006858F0">
      <w:pPr>
        <w:pStyle w:val="CommentText"/>
        <w:rPr>
          <w:del w:id="1940" w:author="Nikki Papenfus" w:date="2025-10-07T12:24:00Z" w16du:dateUtc="2025-10-07T10:24:00Z"/>
        </w:rPr>
      </w:pPr>
      <w:r w:rsidRPr="00467F3C">
        <w:t xml:space="preserve">The total duration of this project is expected to </w:t>
      </w:r>
      <w:r w:rsidRPr="00700999">
        <w:t xml:space="preserve">be </w:t>
      </w:r>
      <w:r w:rsidR="00700999" w:rsidRPr="004D74AA">
        <w:rPr>
          <w:highlight w:val="yellow"/>
          <w:rPrChange w:id="1941" w:author="Nikki Papenfus" w:date="2025-10-06T17:45:00Z" w16du:dateUtc="2025-10-06T15:45:00Z">
            <w:rPr/>
          </w:rPrChange>
        </w:rPr>
        <w:t>27</w:t>
      </w:r>
      <w:r w:rsidR="00DC27C9" w:rsidRPr="004D74AA">
        <w:rPr>
          <w:highlight w:val="yellow"/>
          <w:rPrChange w:id="1942" w:author="Nikki Papenfus" w:date="2025-10-06T17:45:00Z" w16du:dateUtc="2025-10-06T15:45:00Z">
            <w:rPr/>
          </w:rPrChange>
        </w:rPr>
        <w:t xml:space="preserve"> </w:t>
      </w:r>
      <w:r w:rsidRPr="004D74AA">
        <w:rPr>
          <w:highlight w:val="yellow"/>
          <w:rPrChange w:id="1943" w:author="Nikki Papenfus" w:date="2025-10-06T17:45:00Z" w16du:dateUtc="2025-10-06T15:45:00Z">
            <w:rPr/>
          </w:rPrChange>
        </w:rPr>
        <w:t>-</w:t>
      </w:r>
      <w:r w:rsidR="00DC27C9" w:rsidRPr="004D74AA">
        <w:rPr>
          <w:highlight w:val="yellow"/>
          <w:rPrChange w:id="1944" w:author="Nikki Papenfus" w:date="2025-10-06T17:45:00Z" w16du:dateUtc="2025-10-06T15:45:00Z">
            <w:rPr/>
          </w:rPrChange>
        </w:rPr>
        <w:t xml:space="preserve"> </w:t>
      </w:r>
      <w:r w:rsidR="00700999" w:rsidRPr="004D74AA">
        <w:rPr>
          <w:highlight w:val="yellow"/>
          <w:rPrChange w:id="1945" w:author="Nikki Papenfus" w:date="2025-10-06T17:45:00Z" w16du:dateUtc="2025-10-06T15:45:00Z">
            <w:rPr/>
          </w:rPrChange>
        </w:rPr>
        <w:t>36</w:t>
      </w:r>
      <w:r w:rsidRPr="004D74AA">
        <w:rPr>
          <w:highlight w:val="yellow"/>
          <w:rPrChange w:id="1946" w:author="Nikki Papenfus" w:date="2025-10-06T17:45:00Z" w16du:dateUtc="2025-10-06T15:45:00Z">
            <w:rPr/>
          </w:rPrChange>
        </w:rPr>
        <w:t xml:space="preserve"> weeks</w:t>
      </w:r>
      <w:r w:rsidR="00700999" w:rsidRPr="00700999">
        <w:t xml:space="preserve">, </w:t>
      </w:r>
      <w:r w:rsidRPr="00700999">
        <w:t xml:space="preserve">including </w:t>
      </w:r>
      <w:r w:rsidR="006C7273" w:rsidRPr="0001596E">
        <w:rPr>
          <w:highlight w:val="yellow"/>
          <w:rPrChange w:id="1947" w:author="Nikki Papenfus" w:date="2025-10-07T12:16:00Z" w16du:dateUtc="2025-10-07T10:16:00Z">
            <w:rPr/>
          </w:rPrChange>
        </w:rPr>
        <w:t>3</w:t>
      </w:r>
      <w:r w:rsidRPr="0001596E">
        <w:rPr>
          <w:highlight w:val="yellow"/>
          <w:rPrChange w:id="1948" w:author="Nikki Papenfus" w:date="2025-10-07T12:16:00Z" w16du:dateUtc="2025-10-07T10:16:00Z">
            <w:rPr/>
          </w:rPrChange>
        </w:rPr>
        <w:t xml:space="preserve"> week</w:t>
      </w:r>
      <w:r w:rsidR="006C7273" w:rsidRPr="0001596E">
        <w:rPr>
          <w:highlight w:val="yellow"/>
          <w:rPrChange w:id="1949" w:author="Nikki Papenfus" w:date="2025-10-07T12:16:00Z" w16du:dateUtc="2025-10-07T10:16:00Z">
            <w:rPr/>
          </w:rPrChange>
        </w:rPr>
        <w:t>s</w:t>
      </w:r>
      <w:r w:rsidRPr="0001596E">
        <w:rPr>
          <w:highlight w:val="yellow"/>
          <w:rPrChange w:id="1950" w:author="Nikki Papenfus" w:date="2025-10-07T12:16:00Z" w16du:dateUtc="2025-10-07T10:16:00Z">
            <w:rPr/>
          </w:rPrChange>
        </w:rPr>
        <w:t xml:space="preserve"> UAT</w:t>
      </w:r>
      <w:r w:rsidR="00700999" w:rsidRPr="00700999">
        <w:t xml:space="preserve"> and</w:t>
      </w:r>
      <w:r w:rsidRPr="00700999">
        <w:t xml:space="preserve"> an additional 2 weeks for post go-live support.</w:t>
      </w:r>
    </w:p>
    <w:p w14:paraId="5A6AD02B" w14:textId="46B68975" w:rsidR="006858F0" w:rsidRPr="00700999" w:rsidRDefault="006858F0" w:rsidP="0030456F">
      <w:pPr>
        <w:pStyle w:val="CommentText"/>
        <w:rPr>
          <w:ins w:id="1951" w:author="Nikki Papenfus" w:date="2025-10-07T12:24:00Z" w16du:dateUtc="2025-10-07T10:24:00Z"/>
        </w:rPr>
      </w:pPr>
    </w:p>
    <w:p w14:paraId="25A42A45" w14:textId="767646F8" w:rsidR="00C579D9" w:rsidDel="00F65239" w:rsidRDefault="005958E8">
      <w:pPr>
        <w:pStyle w:val="CommentText"/>
        <w:ind w:left="-851"/>
        <w:rPr>
          <w:del w:id="1952" w:author="Nikki Papenfus" w:date="2025-10-07T12:24:00Z" w16du:dateUtc="2025-10-07T10:24:00Z"/>
          <w:highlight w:val="yellow"/>
        </w:rPr>
        <w:pPrChange w:id="1953" w:author="Nikki Papenfus" w:date="2025-10-07T12:24:00Z" w16du:dateUtc="2025-10-07T10:24:00Z">
          <w:pPr>
            <w:pStyle w:val="CommentText"/>
            <w:ind w:left="-1418" w:firstLine="142"/>
          </w:pPr>
        </w:pPrChange>
      </w:pPr>
      <w:del w:id="1954" w:author="Nikki Papenfus" w:date="2025-10-07T12:15:00Z" w16du:dateUtc="2025-10-07T10:15:00Z">
        <w:r w:rsidRPr="005958E8" w:rsidDel="00C57DC1">
          <w:rPr>
            <w:noProof/>
          </w:rPr>
          <w:drawing>
            <wp:inline distT="0" distB="0" distL="0" distR="0" wp14:anchorId="0C479A45" wp14:editId="3631A182">
              <wp:extent cx="7414734" cy="1906905"/>
              <wp:effectExtent l="0" t="0" r="0" b="0"/>
              <wp:docPr id="801261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61671" name="Picture 1" descr="A screenshot of a computer&#10;&#10;AI-generated content may be incorrect."/>
                      <pic:cNvPicPr/>
                    </pic:nvPicPr>
                    <pic:blipFill rotWithShape="1">
                      <a:blip r:embed="rId27"/>
                      <a:srcRect t="-11099"/>
                      <a:stretch>
                        <a:fillRect/>
                      </a:stretch>
                    </pic:blipFill>
                    <pic:spPr bwMode="auto">
                      <a:xfrm>
                        <a:off x="0" y="0"/>
                        <a:ext cx="7446537" cy="1915084"/>
                      </a:xfrm>
                      <a:prstGeom prst="rect">
                        <a:avLst/>
                      </a:prstGeom>
                      <a:ln>
                        <a:noFill/>
                      </a:ln>
                      <a:extLst>
                        <a:ext uri="{53640926-AAD7-44D8-BBD7-CCE9431645EC}">
                          <a14:shadowObscured xmlns:a14="http://schemas.microsoft.com/office/drawing/2010/main"/>
                        </a:ext>
                      </a:extLst>
                    </pic:spPr>
                  </pic:pic>
                </a:graphicData>
              </a:graphic>
            </wp:inline>
          </w:drawing>
        </w:r>
      </w:del>
    </w:p>
    <w:p w14:paraId="6510840D" w14:textId="1F8FC05B" w:rsidR="00D740C7" w:rsidRPr="00467F3C" w:rsidDel="00F65239" w:rsidRDefault="00D740C7">
      <w:pPr>
        <w:pStyle w:val="CommentText"/>
        <w:ind w:left="-851"/>
        <w:rPr>
          <w:del w:id="1955" w:author="Nikki Papenfus" w:date="2025-10-07T12:24:00Z" w16du:dateUtc="2025-10-07T10:24:00Z"/>
          <w:b/>
        </w:rPr>
        <w:pPrChange w:id="1956" w:author="Nikki Papenfus" w:date="2025-10-07T12:24:00Z" w16du:dateUtc="2025-10-07T10:24:00Z">
          <w:pPr>
            <w:pStyle w:val="Caption"/>
          </w:pPr>
        </w:pPrChange>
      </w:pPr>
      <w:del w:id="1957" w:author="Nikki Papenfus" w:date="2025-10-07T12:24:00Z" w16du:dateUtc="2025-10-07T10:24:00Z">
        <w:r w:rsidRPr="00467F3C" w:rsidDel="00F65239">
          <w:delText xml:space="preserve">Figure </w:delText>
        </w:r>
        <w:r w:rsidRPr="00467F3C" w:rsidDel="00F65239">
          <w:rPr>
            <w:b/>
            <w:shd w:val="clear" w:color="auto" w:fill="E6E6E6"/>
          </w:rPr>
          <w:fldChar w:fldCharType="begin"/>
        </w:r>
        <w:r w:rsidRPr="00467F3C" w:rsidDel="00F65239">
          <w:delInstrText xml:space="preserve"> SEQ Figure \* ARABIC </w:delInstrText>
        </w:r>
        <w:r w:rsidRPr="00467F3C" w:rsidDel="00F65239">
          <w:rPr>
            <w:b/>
            <w:shd w:val="clear" w:color="auto" w:fill="E6E6E6"/>
          </w:rPr>
          <w:fldChar w:fldCharType="separate"/>
        </w:r>
      </w:del>
      <w:del w:id="1958" w:author="Nikki Papenfus" w:date="2025-09-30T12:27:00Z" w16du:dateUtc="2025-09-30T10:27:00Z">
        <w:r w:rsidR="00610461" w:rsidDel="00003FB4">
          <w:rPr>
            <w:noProof/>
          </w:rPr>
          <w:delText>8</w:delText>
        </w:r>
      </w:del>
      <w:del w:id="1959" w:author="Nikki Papenfus" w:date="2025-10-07T12:24:00Z" w16du:dateUtc="2025-10-07T10:24:00Z">
        <w:r w:rsidRPr="00467F3C" w:rsidDel="00F65239">
          <w:rPr>
            <w:b/>
            <w:shd w:val="clear" w:color="auto" w:fill="E6E6E6"/>
          </w:rPr>
          <w:fldChar w:fldCharType="end"/>
        </w:r>
        <w:r w:rsidRPr="00467F3C" w:rsidDel="00F65239">
          <w:delText xml:space="preserve">: </w:delText>
        </w:r>
        <w:r w:rsidDel="00F65239">
          <w:delText>Estimated Project Timeline &amp; Phasing</w:delText>
        </w:r>
        <w:r w:rsidR="00976314" w:rsidDel="00F65239">
          <w:delText xml:space="preserve"> – Upper Bound Timeline</w:delText>
        </w:r>
      </w:del>
    </w:p>
    <w:p w14:paraId="79830465" w14:textId="068CF06B" w:rsidR="00D740C7" w:rsidRPr="006C7273" w:rsidDel="00F65239" w:rsidRDefault="00D740C7" w:rsidP="00D740C7">
      <w:pPr>
        <w:pStyle w:val="CommentText"/>
        <w:ind w:left="-851"/>
        <w:rPr>
          <w:del w:id="1960" w:author="Nikki Papenfus" w:date="2025-10-07T12:24:00Z" w16du:dateUtc="2025-10-07T10:24:00Z"/>
          <w:highlight w:val="yellow"/>
        </w:rPr>
      </w:pPr>
    </w:p>
    <w:p w14:paraId="058351DB" w14:textId="5AA62A72" w:rsidR="00D740C7" w:rsidRDefault="00D740C7">
      <w:pPr>
        <w:pStyle w:val="CommentText"/>
        <w:rPr>
          <w:color w:val="999999" w:themeColor="accent1"/>
        </w:rPr>
        <w:pPrChange w:id="1961" w:author="Nikki Papenfus" w:date="2025-10-07T12:24:00Z" w16du:dateUtc="2025-10-07T10:24:00Z">
          <w:pPr>
            <w:suppressAutoHyphens w:val="0"/>
            <w:spacing w:after="160" w:line="278" w:lineRule="auto"/>
            <w:jc w:val="left"/>
          </w:pPr>
        </w:pPrChange>
      </w:pPr>
      <w:bookmarkStart w:id="1962" w:name="_Toc475449755"/>
      <w:del w:id="1963" w:author="Nikki Papenfus" w:date="2025-10-07T12:24:00Z" w16du:dateUtc="2025-10-07T10:24:00Z">
        <w:r w:rsidDel="00F65239">
          <w:br w:type="page"/>
        </w:r>
      </w:del>
    </w:p>
    <w:p w14:paraId="77A94451" w14:textId="63C435BA" w:rsidR="00D740C7" w:rsidRPr="00D740C7" w:rsidRDefault="00D740C7" w:rsidP="00D740C7">
      <w:pPr>
        <w:pStyle w:val="Caption"/>
        <w:keepNext/>
      </w:pPr>
      <w:r w:rsidRPr="00D740C7">
        <w:t xml:space="preserve">Table </w:t>
      </w:r>
      <w:r w:rsidRPr="00D740C7">
        <w:fldChar w:fldCharType="begin"/>
      </w:r>
      <w:r w:rsidRPr="00D740C7">
        <w:instrText xml:space="preserve"> SEQ Table \* ARABIC </w:instrText>
      </w:r>
      <w:r w:rsidRPr="00D740C7">
        <w:fldChar w:fldCharType="separate"/>
      </w:r>
      <w:r w:rsidRPr="00D740C7">
        <w:fldChar w:fldCharType="end"/>
      </w:r>
      <w:r w:rsidRPr="00D740C7">
        <w:t>: Estimated Project Cost</w:t>
      </w:r>
      <w:del w:id="1964" w:author="Nikki Papenfus" w:date="2025-10-06T17:45:00Z" w16du:dateUtc="2025-10-06T15:45:00Z">
        <w:r w:rsidRPr="00D740C7" w:rsidDel="004D74AA">
          <w:delText xml:space="preserve"> </w:delText>
        </w:r>
        <w:r w:rsidR="00B90233" w:rsidDel="004D74AA">
          <w:delText xml:space="preserve">– Release 1 Pets &amp; ASB Possession </w:delText>
        </w:r>
      </w:del>
    </w:p>
    <w:tbl>
      <w:tblPr>
        <w:tblStyle w:val="OBTable"/>
        <w:tblW w:w="9061" w:type="dxa"/>
        <w:tblLook w:val="04A0" w:firstRow="1" w:lastRow="0" w:firstColumn="1" w:lastColumn="0" w:noHBand="0" w:noVBand="1"/>
        <w:tblCaption w:val=""/>
        <w:tblDescription w:val=""/>
      </w:tblPr>
      <w:tblGrid>
        <w:gridCol w:w="2547"/>
        <w:gridCol w:w="2977"/>
        <w:gridCol w:w="1842"/>
        <w:gridCol w:w="1695"/>
      </w:tblGrid>
      <w:tr w:rsidR="00E5461C" w:rsidRPr="00467F3C" w14:paraId="5A66DF33" w14:textId="77777777" w:rsidTr="00761F49">
        <w:trPr>
          <w:cnfStyle w:val="100000000000" w:firstRow="1" w:lastRow="0" w:firstColumn="0" w:lastColumn="0" w:oddVBand="0" w:evenVBand="0" w:oddHBand="0" w:evenHBand="0" w:firstRowFirstColumn="0" w:firstRowLastColumn="0" w:lastRowFirstColumn="0" w:lastRowLastColumn="0"/>
        </w:trPr>
        <w:tc>
          <w:tcPr>
            <w:tcW w:w="2547" w:type="dxa"/>
            <w:hideMark/>
          </w:tcPr>
          <w:p w14:paraId="326D32C4" w14:textId="042F1DEE" w:rsidR="00E5461C" w:rsidRPr="00467F3C" w:rsidRDefault="00E5461C" w:rsidP="00AB2AD2">
            <w:pPr>
              <w:spacing w:after="60" w:line="240" w:lineRule="auto"/>
              <w:rPr>
                <w:b/>
                <w:bCs/>
                <w:color w:val="FFFFFF"/>
              </w:rPr>
            </w:pPr>
            <w:r w:rsidRPr="00467F3C">
              <w:rPr>
                <w:b/>
                <w:bCs/>
              </w:rPr>
              <w:t>Phase</w:t>
            </w:r>
          </w:p>
        </w:tc>
        <w:tc>
          <w:tcPr>
            <w:tcW w:w="2977" w:type="dxa"/>
            <w:hideMark/>
          </w:tcPr>
          <w:p w14:paraId="224168BD" w14:textId="5FBD826D" w:rsidR="00E5461C" w:rsidRPr="00467F3C" w:rsidRDefault="00E5461C" w:rsidP="00AB2AD2">
            <w:pPr>
              <w:spacing w:after="60" w:line="240" w:lineRule="auto"/>
              <w:rPr>
                <w:b/>
                <w:bCs/>
                <w:color w:val="FFFFFF"/>
              </w:rPr>
            </w:pPr>
            <w:r w:rsidRPr="00467F3C">
              <w:rPr>
                <w:b/>
                <w:bCs/>
              </w:rPr>
              <w:t>Duration</w:t>
            </w:r>
          </w:p>
        </w:tc>
        <w:tc>
          <w:tcPr>
            <w:tcW w:w="1842" w:type="dxa"/>
          </w:tcPr>
          <w:p w14:paraId="0E759836" w14:textId="5C8DBE53" w:rsidR="00E5461C" w:rsidRPr="00467F3C" w:rsidRDefault="00E5461C" w:rsidP="00AB2AD2">
            <w:pPr>
              <w:spacing w:after="60" w:line="240" w:lineRule="auto"/>
              <w:jc w:val="center"/>
              <w:rPr>
                <w:b/>
                <w:bCs/>
                <w:color w:val="FFFFFF"/>
              </w:rPr>
            </w:pPr>
            <w:r w:rsidRPr="00467F3C">
              <w:rPr>
                <w:b/>
                <w:bCs/>
              </w:rPr>
              <w:t>Lower Bound</w:t>
            </w:r>
          </w:p>
        </w:tc>
        <w:tc>
          <w:tcPr>
            <w:tcW w:w="1695" w:type="dxa"/>
            <w:hideMark/>
          </w:tcPr>
          <w:p w14:paraId="425BE4D7" w14:textId="47864C69" w:rsidR="00E5461C" w:rsidRPr="00467F3C" w:rsidRDefault="00E5461C" w:rsidP="00AB2AD2">
            <w:pPr>
              <w:spacing w:after="60" w:line="240" w:lineRule="auto"/>
              <w:jc w:val="center"/>
              <w:rPr>
                <w:b/>
                <w:bCs/>
                <w:color w:val="FFFFFF"/>
              </w:rPr>
            </w:pPr>
            <w:r w:rsidRPr="00467F3C">
              <w:rPr>
                <w:b/>
                <w:bCs/>
              </w:rPr>
              <w:t>Upper Bound</w:t>
            </w:r>
          </w:p>
        </w:tc>
      </w:tr>
      <w:tr w:rsidR="00A146F2" w:rsidRPr="00467F3C" w14:paraId="40CE3003" w14:textId="77777777" w:rsidTr="009B3810">
        <w:tc>
          <w:tcPr>
            <w:tcW w:w="0" w:type="dxa"/>
          </w:tcPr>
          <w:p w14:paraId="15782756" w14:textId="536C8336" w:rsidR="00A146F2" w:rsidRPr="00467F3C" w:rsidRDefault="00FC3022" w:rsidP="00AB2AD2">
            <w:pPr>
              <w:spacing w:after="60" w:line="240" w:lineRule="auto"/>
              <w:jc w:val="left"/>
            </w:pPr>
            <w:r>
              <w:t xml:space="preserve">Discovery </w:t>
            </w:r>
          </w:p>
        </w:tc>
        <w:tc>
          <w:tcPr>
            <w:tcW w:w="0" w:type="dxa"/>
          </w:tcPr>
          <w:p w14:paraId="3D89D7D2" w14:textId="24A1345F" w:rsidR="00A146F2" w:rsidRPr="00005277" w:rsidRDefault="00381A9F" w:rsidP="00AB2AD2">
            <w:pPr>
              <w:spacing w:after="60" w:line="240" w:lineRule="auto"/>
              <w:jc w:val="left"/>
            </w:pPr>
            <w:r w:rsidRPr="00005277">
              <w:t>4</w:t>
            </w:r>
            <w:r w:rsidR="00A146F2" w:rsidRPr="00005277">
              <w:t xml:space="preserve"> weeks</w:t>
            </w:r>
          </w:p>
        </w:tc>
        <w:tc>
          <w:tcPr>
            <w:tcW w:w="0" w:type="dxa"/>
          </w:tcPr>
          <w:p w14:paraId="6C297B5D" w14:textId="5DF3C8B0" w:rsidR="00A146F2" w:rsidRPr="004D74AA" w:rsidRDefault="00A146F2" w:rsidP="00AB2AD2">
            <w:pPr>
              <w:spacing w:after="60" w:line="240" w:lineRule="auto"/>
              <w:jc w:val="right"/>
              <w:rPr>
                <w:b/>
                <w:bCs/>
                <w:highlight w:val="yellow"/>
                <w:rPrChange w:id="1965" w:author="Nikki Papenfus" w:date="2025-10-06T17:45:00Z" w16du:dateUtc="2025-10-06T15:45:00Z">
                  <w:rPr>
                    <w:b/>
                    <w:bCs/>
                  </w:rPr>
                </w:rPrChange>
              </w:rPr>
            </w:pPr>
            <w:r w:rsidRPr="004D74AA">
              <w:rPr>
                <w:highlight w:val="yellow"/>
                <w:rPrChange w:id="1966" w:author="Nikki Papenfus" w:date="2025-10-06T17:45:00Z" w16du:dateUtc="2025-10-06T15:45:00Z">
                  <w:rPr/>
                </w:rPrChange>
              </w:rPr>
              <w:t>£</w:t>
            </w:r>
            <w:r w:rsidR="00E96469" w:rsidRPr="004D74AA">
              <w:rPr>
                <w:highlight w:val="yellow"/>
                <w:rPrChange w:id="1967" w:author="Nikki Papenfus" w:date="2025-10-06T17:45:00Z" w16du:dateUtc="2025-10-06T15:45:00Z">
                  <w:rPr/>
                </w:rPrChange>
              </w:rPr>
              <w:t xml:space="preserve"> </w:t>
            </w:r>
            <w:r w:rsidR="00702447" w:rsidRPr="004D74AA">
              <w:rPr>
                <w:highlight w:val="yellow"/>
                <w:rPrChange w:id="1968" w:author="Nikki Papenfus" w:date="2025-10-06T17:45:00Z" w16du:dateUtc="2025-10-06T15:45:00Z">
                  <w:rPr/>
                </w:rPrChange>
              </w:rPr>
              <w:t>16 300</w:t>
            </w:r>
          </w:p>
        </w:tc>
        <w:tc>
          <w:tcPr>
            <w:tcW w:w="0" w:type="dxa"/>
          </w:tcPr>
          <w:p w14:paraId="0E6E8417" w14:textId="5A53FCCB" w:rsidR="00A146F2" w:rsidRPr="004D74AA" w:rsidRDefault="00A146F2" w:rsidP="00AB2AD2">
            <w:pPr>
              <w:spacing w:after="60" w:line="240" w:lineRule="auto"/>
              <w:jc w:val="right"/>
              <w:rPr>
                <w:b/>
                <w:bCs/>
                <w:highlight w:val="yellow"/>
                <w:rPrChange w:id="1969" w:author="Nikki Papenfus" w:date="2025-10-06T17:45:00Z" w16du:dateUtc="2025-10-06T15:45:00Z">
                  <w:rPr>
                    <w:b/>
                    <w:bCs/>
                  </w:rPr>
                </w:rPrChange>
              </w:rPr>
            </w:pPr>
            <w:r w:rsidRPr="004D74AA">
              <w:rPr>
                <w:highlight w:val="yellow"/>
                <w:rPrChange w:id="1970" w:author="Nikki Papenfus" w:date="2025-10-06T17:45:00Z" w16du:dateUtc="2025-10-06T15:45:00Z">
                  <w:rPr/>
                </w:rPrChange>
              </w:rPr>
              <w:t>£</w:t>
            </w:r>
            <w:r w:rsidR="00E96469" w:rsidRPr="004D74AA">
              <w:rPr>
                <w:highlight w:val="yellow"/>
                <w:rPrChange w:id="1971" w:author="Nikki Papenfus" w:date="2025-10-06T17:45:00Z" w16du:dateUtc="2025-10-06T15:45:00Z">
                  <w:rPr/>
                </w:rPrChange>
              </w:rPr>
              <w:t xml:space="preserve"> </w:t>
            </w:r>
            <w:r w:rsidR="00702447" w:rsidRPr="004D74AA">
              <w:rPr>
                <w:highlight w:val="yellow"/>
                <w:rPrChange w:id="1972" w:author="Nikki Papenfus" w:date="2025-10-06T17:45:00Z" w16du:dateUtc="2025-10-06T15:45:00Z">
                  <w:rPr/>
                </w:rPrChange>
              </w:rPr>
              <w:t>32 600</w:t>
            </w:r>
          </w:p>
        </w:tc>
      </w:tr>
      <w:tr w:rsidR="00401BA3" w:rsidRPr="00467F3C" w14:paraId="31A468FB" w14:textId="77777777" w:rsidTr="009B3810">
        <w:tc>
          <w:tcPr>
            <w:tcW w:w="0" w:type="dxa"/>
          </w:tcPr>
          <w:p w14:paraId="0FCED928" w14:textId="7AF05B7B" w:rsidR="00401BA3" w:rsidRDefault="00401BA3" w:rsidP="00AB2AD2">
            <w:pPr>
              <w:spacing w:after="60" w:line="240" w:lineRule="auto"/>
              <w:jc w:val="left"/>
            </w:pPr>
            <w:r w:rsidRPr="00467F3C">
              <w:t>Sprint 0</w:t>
            </w:r>
          </w:p>
        </w:tc>
        <w:tc>
          <w:tcPr>
            <w:tcW w:w="0" w:type="dxa"/>
          </w:tcPr>
          <w:p w14:paraId="0D6D8AD5" w14:textId="1B47D2DA" w:rsidR="00401BA3" w:rsidRPr="00005277" w:rsidRDefault="00401BA3" w:rsidP="00AB2AD2">
            <w:pPr>
              <w:spacing w:after="60" w:line="240" w:lineRule="auto"/>
              <w:jc w:val="left"/>
            </w:pPr>
            <w:r w:rsidRPr="00005277">
              <w:t>3 weeks</w:t>
            </w:r>
          </w:p>
        </w:tc>
        <w:tc>
          <w:tcPr>
            <w:tcW w:w="0" w:type="dxa"/>
          </w:tcPr>
          <w:p w14:paraId="3E73C2CE" w14:textId="6C66E718" w:rsidR="00401BA3" w:rsidRPr="004D74AA" w:rsidRDefault="00401BA3" w:rsidP="00AB2AD2">
            <w:pPr>
              <w:spacing w:after="60" w:line="240" w:lineRule="auto"/>
              <w:jc w:val="right"/>
              <w:rPr>
                <w:highlight w:val="yellow"/>
                <w:rPrChange w:id="1973" w:author="Nikki Papenfus" w:date="2025-10-06T17:45:00Z" w16du:dateUtc="2025-10-06T15:45:00Z">
                  <w:rPr/>
                </w:rPrChange>
              </w:rPr>
            </w:pPr>
            <w:r w:rsidRPr="004D74AA">
              <w:rPr>
                <w:highlight w:val="yellow"/>
                <w:rPrChange w:id="1974" w:author="Nikki Papenfus" w:date="2025-10-06T17:45:00Z" w16du:dateUtc="2025-10-06T15:45:00Z">
                  <w:rPr/>
                </w:rPrChange>
              </w:rPr>
              <w:t>£</w:t>
            </w:r>
            <w:r w:rsidR="00E96469" w:rsidRPr="004D74AA">
              <w:rPr>
                <w:highlight w:val="yellow"/>
                <w:rPrChange w:id="1975" w:author="Nikki Papenfus" w:date="2025-10-06T17:45:00Z" w16du:dateUtc="2025-10-06T15:45:00Z">
                  <w:rPr/>
                </w:rPrChange>
              </w:rPr>
              <w:t xml:space="preserve"> </w:t>
            </w:r>
            <w:r w:rsidR="00702447" w:rsidRPr="004D74AA">
              <w:rPr>
                <w:highlight w:val="yellow"/>
                <w:rPrChange w:id="1976" w:author="Nikki Papenfus" w:date="2025-10-06T17:45:00Z" w16du:dateUtc="2025-10-06T15:45:00Z">
                  <w:rPr/>
                </w:rPrChange>
              </w:rPr>
              <w:t>8 150</w:t>
            </w:r>
          </w:p>
        </w:tc>
        <w:tc>
          <w:tcPr>
            <w:tcW w:w="0" w:type="dxa"/>
          </w:tcPr>
          <w:p w14:paraId="7A051FDD" w14:textId="6315E703" w:rsidR="00401BA3" w:rsidRPr="004D74AA" w:rsidRDefault="00401BA3" w:rsidP="00AB2AD2">
            <w:pPr>
              <w:spacing w:after="60" w:line="240" w:lineRule="auto"/>
              <w:jc w:val="right"/>
              <w:rPr>
                <w:highlight w:val="yellow"/>
                <w:rPrChange w:id="1977" w:author="Nikki Papenfus" w:date="2025-10-06T17:45:00Z" w16du:dateUtc="2025-10-06T15:45:00Z">
                  <w:rPr/>
                </w:rPrChange>
              </w:rPr>
            </w:pPr>
            <w:r w:rsidRPr="004D74AA">
              <w:rPr>
                <w:highlight w:val="yellow"/>
                <w:rPrChange w:id="1978" w:author="Nikki Papenfus" w:date="2025-10-06T17:45:00Z" w16du:dateUtc="2025-10-06T15:45:00Z">
                  <w:rPr/>
                </w:rPrChange>
              </w:rPr>
              <w:t>£</w:t>
            </w:r>
            <w:r w:rsidR="00E96469" w:rsidRPr="004D74AA">
              <w:rPr>
                <w:highlight w:val="yellow"/>
                <w:rPrChange w:id="1979" w:author="Nikki Papenfus" w:date="2025-10-06T17:45:00Z" w16du:dateUtc="2025-10-06T15:45:00Z">
                  <w:rPr/>
                </w:rPrChange>
              </w:rPr>
              <w:t xml:space="preserve"> </w:t>
            </w:r>
            <w:r w:rsidR="00702447" w:rsidRPr="004D74AA">
              <w:rPr>
                <w:highlight w:val="yellow"/>
                <w:rPrChange w:id="1980" w:author="Nikki Papenfus" w:date="2025-10-06T17:45:00Z" w16du:dateUtc="2025-10-06T15:45:00Z">
                  <w:rPr/>
                </w:rPrChange>
              </w:rPr>
              <w:t>9 780</w:t>
            </w:r>
          </w:p>
        </w:tc>
      </w:tr>
      <w:tr w:rsidR="00702447" w:rsidRPr="00467F3C" w14:paraId="358B5853" w14:textId="77777777" w:rsidTr="009B3810">
        <w:tc>
          <w:tcPr>
            <w:tcW w:w="0" w:type="dxa"/>
          </w:tcPr>
          <w:p w14:paraId="0884690E" w14:textId="1B1F8A3C" w:rsidR="00702447" w:rsidRPr="00467F3C" w:rsidRDefault="00702447" w:rsidP="00AB2AD2">
            <w:pPr>
              <w:spacing w:after="60" w:line="240" w:lineRule="auto"/>
              <w:jc w:val="left"/>
            </w:pPr>
            <w:r>
              <w:t xml:space="preserve">Build: </w:t>
            </w:r>
            <w:del w:id="1981" w:author="Nikki Papenfus" w:date="2025-10-07T12:20:00Z" w16du:dateUtc="2025-10-07T10:20:00Z">
              <w:r w:rsidDel="00005277">
                <w:delText>3 – 5</w:delText>
              </w:r>
            </w:del>
            <w:ins w:id="1982" w:author="Nikki Papenfus" w:date="2025-10-07T12:20:00Z" w16du:dateUtc="2025-10-07T10:20:00Z">
              <w:r w:rsidR="00005277">
                <w:t>2 - 3</w:t>
              </w:r>
            </w:ins>
            <w:r>
              <w:t xml:space="preserve"> </w:t>
            </w:r>
            <w:ins w:id="1983" w:author="Nikki Papenfus" w:date="2025-10-07T12:28:00Z" w16du:dateUtc="2025-10-07T10:28:00Z">
              <w:r w:rsidR="00DD5708">
                <w:t>S</w:t>
              </w:r>
            </w:ins>
            <w:del w:id="1984" w:author="Nikki Papenfus" w:date="2025-10-07T12:28:00Z" w16du:dateUtc="2025-10-07T10:28:00Z">
              <w:r w:rsidDel="00DD5708">
                <w:delText>s</w:delText>
              </w:r>
            </w:del>
            <w:r>
              <w:t>prints</w:t>
            </w:r>
          </w:p>
        </w:tc>
        <w:tc>
          <w:tcPr>
            <w:tcW w:w="0" w:type="dxa"/>
          </w:tcPr>
          <w:p w14:paraId="5ABF068A" w14:textId="1AD89A7B" w:rsidR="00702447" w:rsidRPr="00005277" w:rsidRDefault="00005277" w:rsidP="00AB2AD2">
            <w:pPr>
              <w:spacing w:after="60" w:line="240" w:lineRule="auto"/>
              <w:jc w:val="left"/>
            </w:pPr>
            <w:ins w:id="1985" w:author="Nikki Papenfus" w:date="2025-10-07T12:20:00Z" w16du:dateUtc="2025-10-07T10:20:00Z">
              <w:r w:rsidRPr="00005277">
                <w:rPr>
                  <w:rPrChange w:id="1986" w:author="Nikki Papenfus" w:date="2025-10-07T12:20:00Z" w16du:dateUtc="2025-10-07T10:20:00Z">
                    <w:rPr>
                      <w:highlight w:val="yellow"/>
                    </w:rPr>
                  </w:rPrChange>
                </w:rPr>
                <w:t xml:space="preserve">6 – 9 </w:t>
              </w:r>
            </w:ins>
            <w:del w:id="1987" w:author="Nikki Papenfus" w:date="2025-10-07T12:20:00Z" w16du:dateUtc="2025-10-07T10:20:00Z">
              <w:r w:rsidR="00702447" w:rsidRPr="00005277" w:rsidDel="00005277">
                <w:delText xml:space="preserve">9 – 15 </w:delText>
              </w:r>
            </w:del>
            <w:r w:rsidR="00702447" w:rsidRPr="00005277">
              <w:t>weeks</w:t>
            </w:r>
          </w:p>
        </w:tc>
        <w:tc>
          <w:tcPr>
            <w:tcW w:w="0" w:type="dxa"/>
          </w:tcPr>
          <w:p w14:paraId="33202635" w14:textId="42BC77C8" w:rsidR="00702447" w:rsidRPr="004D74AA" w:rsidRDefault="00702447" w:rsidP="00AB2AD2">
            <w:pPr>
              <w:spacing w:after="60" w:line="240" w:lineRule="auto"/>
              <w:jc w:val="right"/>
              <w:rPr>
                <w:highlight w:val="yellow"/>
              </w:rPr>
            </w:pPr>
            <w:r w:rsidRPr="004D74AA">
              <w:rPr>
                <w:highlight w:val="yellow"/>
                <w:rPrChange w:id="1988" w:author="Nikki Papenfus" w:date="2025-10-06T17:45:00Z" w16du:dateUtc="2025-10-06T15:45:00Z">
                  <w:rPr/>
                </w:rPrChange>
              </w:rPr>
              <w:t>£</w:t>
            </w:r>
            <w:r w:rsidR="00E96469" w:rsidRPr="004D74AA">
              <w:rPr>
                <w:highlight w:val="yellow"/>
                <w:rPrChange w:id="1989" w:author="Nikki Papenfus" w:date="2025-10-06T17:45:00Z" w16du:dateUtc="2025-10-06T15:45:00Z">
                  <w:rPr/>
                </w:rPrChange>
              </w:rPr>
              <w:t xml:space="preserve"> </w:t>
            </w:r>
            <w:r w:rsidRPr="004D74AA">
              <w:rPr>
                <w:highlight w:val="yellow"/>
                <w:rPrChange w:id="1990" w:author="Nikki Papenfus" w:date="2025-10-06T17:45:00Z" w16du:dateUtc="2025-10-06T15:45:00Z">
                  <w:rPr/>
                </w:rPrChange>
              </w:rPr>
              <w:t>128 995</w:t>
            </w:r>
          </w:p>
        </w:tc>
        <w:tc>
          <w:tcPr>
            <w:tcW w:w="0" w:type="dxa"/>
          </w:tcPr>
          <w:p w14:paraId="6D6ACEC5" w14:textId="5A4C542D" w:rsidR="00702447" w:rsidRPr="004D74AA" w:rsidRDefault="00702447" w:rsidP="00AB2AD2">
            <w:pPr>
              <w:spacing w:after="60" w:line="240" w:lineRule="auto"/>
              <w:jc w:val="right"/>
              <w:rPr>
                <w:szCs w:val="22"/>
                <w:highlight w:val="yellow"/>
              </w:rPr>
            </w:pPr>
            <w:r w:rsidRPr="004D74AA">
              <w:rPr>
                <w:highlight w:val="yellow"/>
                <w:rPrChange w:id="1991" w:author="Nikki Papenfus" w:date="2025-10-06T17:45:00Z" w16du:dateUtc="2025-10-06T15:45:00Z">
                  <w:rPr/>
                </w:rPrChange>
              </w:rPr>
              <w:t>£</w:t>
            </w:r>
            <w:r w:rsidR="00E96469" w:rsidRPr="004D74AA">
              <w:rPr>
                <w:highlight w:val="yellow"/>
                <w:rPrChange w:id="1992" w:author="Nikki Papenfus" w:date="2025-10-06T17:45:00Z" w16du:dateUtc="2025-10-06T15:45:00Z">
                  <w:rPr/>
                </w:rPrChange>
              </w:rPr>
              <w:t xml:space="preserve"> </w:t>
            </w:r>
            <w:r w:rsidRPr="004D74AA">
              <w:rPr>
                <w:highlight w:val="yellow"/>
                <w:rPrChange w:id="1993" w:author="Nikki Papenfus" w:date="2025-10-06T17:45:00Z" w16du:dateUtc="2025-10-06T15:45:00Z">
                  <w:rPr/>
                </w:rPrChange>
              </w:rPr>
              <w:t>214 992</w:t>
            </w:r>
          </w:p>
        </w:tc>
      </w:tr>
      <w:tr w:rsidR="002104F2" w:rsidRPr="00467F3C" w14:paraId="6391B605" w14:textId="77777777" w:rsidTr="009B3810">
        <w:tc>
          <w:tcPr>
            <w:tcW w:w="0" w:type="dxa"/>
          </w:tcPr>
          <w:p w14:paraId="2FEB6835" w14:textId="54E90C70" w:rsidR="002104F2" w:rsidRPr="00467F3C" w:rsidRDefault="002104F2" w:rsidP="00AB2AD2">
            <w:pPr>
              <w:spacing w:after="60" w:line="240" w:lineRule="auto"/>
              <w:jc w:val="left"/>
            </w:pPr>
            <w:r w:rsidRPr="00467F3C">
              <w:t>UAT</w:t>
            </w:r>
            <w:r>
              <w:t xml:space="preserve"> </w:t>
            </w:r>
          </w:p>
        </w:tc>
        <w:tc>
          <w:tcPr>
            <w:tcW w:w="0" w:type="dxa"/>
          </w:tcPr>
          <w:p w14:paraId="75098A06" w14:textId="2974F303" w:rsidR="002104F2" w:rsidRPr="00005277" w:rsidRDefault="002104F2" w:rsidP="00AB2AD2">
            <w:pPr>
              <w:spacing w:after="60" w:line="240" w:lineRule="auto"/>
              <w:jc w:val="left"/>
              <w:rPr>
                <w:color w:val="000000"/>
              </w:rPr>
            </w:pPr>
            <w:r w:rsidRPr="00005277">
              <w:t>3 weeks</w:t>
            </w:r>
            <w:del w:id="1994" w:author="Nikki Papenfus" w:date="2025-10-07T12:20:00Z" w16du:dateUtc="2025-10-07T10:20:00Z">
              <w:r w:rsidR="00444E4C" w:rsidRPr="00005277" w:rsidDel="00005277">
                <w:delText>;</w:delText>
              </w:r>
            </w:del>
            <w:r w:rsidR="00444E4C" w:rsidRPr="00005277">
              <w:t xml:space="preserve"> </w:t>
            </w:r>
            <w:del w:id="1995" w:author="Nikki Papenfus" w:date="2025-10-07T12:20:00Z" w16du:dateUtc="2025-10-07T10:20:00Z">
              <w:r w:rsidR="00444E4C" w:rsidRPr="00005277" w:rsidDel="00005277">
                <w:delText xml:space="preserve">completed </w:delText>
              </w:r>
              <w:r w:rsidR="00460A2F" w:rsidRPr="00005277" w:rsidDel="00005277">
                <w:delText>in parallel with release 2</w:delText>
              </w:r>
            </w:del>
          </w:p>
        </w:tc>
        <w:tc>
          <w:tcPr>
            <w:tcW w:w="0" w:type="dxa"/>
          </w:tcPr>
          <w:p w14:paraId="351BCA2E" w14:textId="534C1B6E" w:rsidR="002104F2" w:rsidRPr="004D74AA" w:rsidRDefault="002104F2" w:rsidP="00AB2AD2">
            <w:pPr>
              <w:spacing w:after="60" w:line="240" w:lineRule="auto"/>
              <w:jc w:val="right"/>
              <w:rPr>
                <w:highlight w:val="yellow"/>
                <w:rPrChange w:id="1996" w:author="Nikki Papenfus" w:date="2025-10-06T17:45:00Z" w16du:dateUtc="2025-10-06T15:45:00Z">
                  <w:rPr/>
                </w:rPrChange>
              </w:rPr>
            </w:pPr>
            <w:r w:rsidRPr="004D74AA">
              <w:rPr>
                <w:highlight w:val="yellow"/>
                <w:rPrChange w:id="1997" w:author="Nikki Papenfus" w:date="2025-10-06T17:45:00Z" w16du:dateUtc="2025-10-06T15:45:00Z">
                  <w:rPr/>
                </w:rPrChange>
              </w:rPr>
              <w:t>£</w:t>
            </w:r>
            <w:r w:rsidR="00E96469" w:rsidRPr="004D74AA">
              <w:rPr>
                <w:highlight w:val="yellow"/>
                <w:rPrChange w:id="1998" w:author="Nikki Papenfus" w:date="2025-10-06T17:45:00Z" w16du:dateUtc="2025-10-06T15:45:00Z">
                  <w:rPr/>
                </w:rPrChange>
              </w:rPr>
              <w:t xml:space="preserve"> </w:t>
            </w:r>
            <w:r w:rsidRPr="004D74AA">
              <w:rPr>
                <w:highlight w:val="yellow"/>
                <w:rPrChange w:id="1999" w:author="Nikki Papenfus" w:date="2025-10-06T17:45:00Z" w16du:dateUtc="2025-10-06T15:45:00Z">
                  <w:rPr/>
                </w:rPrChange>
              </w:rPr>
              <w:t>6 143</w:t>
            </w:r>
          </w:p>
        </w:tc>
        <w:tc>
          <w:tcPr>
            <w:tcW w:w="0" w:type="dxa"/>
            <w:hideMark/>
          </w:tcPr>
          <w:p w14:paraId="0A01010B" w14:textId="3D462661" w:rsidR="002104F2" w:rsidRPr="004D74AA" w:rsidRDefault="002104F2" w:rsidP="00AB2AD2">
            <w:pPr>
              <w:spacing w:after="60" w:line="240" w:lineRule="auto"/>
              <w:jc w:val="right"/>
              <w:rPr>
                <w:szCs w:val="22"/>
                <w:highlight w:val="yellow"/>
                <w:rPrChange w:id="2000" w:author="Nikki Papenfus" w:date="2025-10-06T17:45:00Z" w16du:dateUtc="2025-10-06T15:45:00Z">
                  <w:rPr>
                    <w:szCs w:val="22"/>
                  </w:rPr>
                </w:rPrChange>
              </w:rPr>
            </w:pPr>
            <w:r w:rsidRPr="004D74AA">
              <w:rPr>
                <w:highlight w:val="yellow"/>
                <w:rPrChange w:id="2001" w:author="Nikki Papenfus" w:date="2025-10-06T17:45:00Z" w16du:dateUtc="2025-10-06T15:45:00Z">
                  <w:rPr/>
                </w:rPrChange>
              </w:rPr>
              <w:t>£</w:t>
            </w:r>
            <w:r w:rsidR="00E96469" w:rsidRPr="004D74AA">
              <w:rPr>
                <w:highlight w:val="yellow"/>
                <w:rPrChange w:id="2002" w:author="Nikki Papenfus" w:date="2025-10-06T17:45:00Z" w16du:dateUtc="2025-10-06T15:45:00Z">
                  <w:rPr/>
                </w:rPrChange>
              </w:rPr>
              <w:t xml:space="preserve"> </w:t>
            </w:r>
            <w:r w:rsidRPr="004D74AA">
              <w:rPr>
                <w:highlight w:val="yellow"/>
                <w:rPrChange w:id="2003" w:author="Nikki Papenfus" w:date="2025-10-06T17:45:00Z" w16du:dateUtc="2025-10-06T15:45:00Z">
                  <w:rPr/>
                </w:rPrChange>
              </w:rPr>
              <w:t>6 143</w:t>
            </w:r>
          </w:p>
        </w:tc>
      </w:tr>
      <w:tr w:rsidR="00401BA3" w:rsidRPr="00467F3C" w14:paraId="468FEA45" w14:textId="77777777" w:rsidTr="009B3810">
        <w:tc>
          <w:tcPr>
            <w:tcW w:w="0" w:type="dxa"/>
          </w:tcPr>
          <w:p w14:paraId="6800D267" w14:textId="6359272B" w:rsidR="00401BA3" w:rsidRPr="00467F3C" w:rsidRDefault="00401BA3" w:rsidP="00AB2AD2">
            <w:pPr>
              <w:spacing w:after="60" w:line="240" w:lineRule="auto"/>
              <w:jc w:val="left"/>
            </w:pPr>
            <w:r w:rsidRPr="00467F3C">
              <w:t xml:space="preserve">Production Deployment &amp; Post Go-Live Support </w:t>
            </w:r>
          </w:p>
        </w:tc>
        <w:tc>
          <w:tcPr>
            <w:tcW w:w="0" w:type="dxa"/>
          </w:tcPr>
          <w:p w14:paraId="0294AB8A" w14:textId="369F46D9" w:rsidR="00401BA3" w:rsidRPr="00005277" w:rsidRDefault="00401BA3" w:rsidP="00AB2AD2">
            <w:pPr>
              <w:spacing w:after="60" w:line="240" w:lineRule="auto"/>
              <w:jc w:val="left"/>
              <w:rPr>
                <w:color w:val="000000"/>
              </w:rPr>
            </w:pPr>
            <w:r w:rsidRPr="00005277">
              <w:t>2 weeks</w:t>
            </w:r>
            <w:del w:id="2004" w:author="Nikki Papenfus" w:date="2025-10-07T12:20:00Z" w16du:dateUtc="2025-10-07T10:20:00Z">
              <w:r w:rsidR="00444E4C" w:rsidRPr="00005277" w:rsidDel="00005277">
                <w:delText>;</w:delText>
              </w:r>
            </w:del>
            <w:r w:rsidR="00444E4C" w:rsidRPr="00005277">
              <w:t xml:space="preserve"> </w:t>
            </w:r>
            <w:del w:id="2005" w:author="Nikki Papenfus" w:date="2025-10-07T12:20:00Z" w16du:dateUtc="2025-10-07T10:20:00Z">
              <w:r w:rsidR="00444E4C" w:rsidRPr="00005277" w:rsidDel="00005277">
                <w:delText xml:space="preserve">completed </w:delText>
              </w:r>
              <w:r w:rsidR="00460A2F" w:rsidRPr="00005277" w:rsidDel="00005277">
                <w:delText>in parallel with release 2</w:delText>
              </w:r>
            </w:del>
          </w:p>
        </w:tc>
        <w:tc>
          <w:tcPr>
            <w:tcW w:w="0" w:type="dxa"/>
          </w:tcPr>
          <w:p w14:paraId="5EE831B7" w14:textId="29C53AC1" w:rsidR="00401BA3" w:rsidRPr="004D74AA" w:rsidRDefault="00401BA3" w:rsidP="00AB2AD2">
            <w:pPr>
              <w:spacing w:after="60" w:line="240" w:lineRule="auto"/>
              <w:jc w:val="right"/>
              <w:rPr>
                <w:highlight w:val="yellow"/>
                <w:rPrChange w:id="2006" w:author="Nikki Papenfus" w:date="2025-10-06T17:45:00Z" w16du:dateUtc="2025-10-06T15:45:00Z">
                  <w:rPr/>
                </w:rPrChange>
              </w:rPr>
            </w:pPr>
            <w:r w:rsidRPr="004D74AA">
              <w:rPr>
                <w:highlight w:val="yellow"/>
                <w:rPrChange w:id="2007" w:author="Nikki Papenfus" w:date="2025-10-06T17:45:00Z" w16du:dateUtc="2025-10-06T15:45:00Z">
                  <w:rPr/>
                </w:rPrChange>
              </w:rPr>
              <w:t>£</w:t>
            </w:r>
            <w:r w:rsidR="00E96469" w:rsidRPr="004D74AA">
              <w:rPr>
                <w:highlight w:val="yellow"/>
                <w:rPrChange w:id="2008" w:author="Nikki Papenfus" w:date="2025-10-06T17:45:00Z" w16du:dateUtc="2025-10-06T15:45:00Z">
                  <w:rPr/>
                </w:rPrChange>
              </w:rPr>
              <w:t xml:space="preserve"> </w:t>
            </w:r>
            <w:r w:rsidR="006C14B2" w:rsidRPr="004D74AA">
              <w:rPr>
                <w:highlight w:val="yellow"/>
                <w:rPrChange w:id="2009" w:author="Nikki Papenfus" w:date="2025-10-06T17:45:00Z" w16du:dateUtc="2025-10-06T15:45:00Z">
                  <w:rPr/>
                </w:rPrChange>
              </w:rPr>
              <w:t>4 095</w:t>
            </w:r>
          </w:p>
        </w:tc>
        <w:tc>
          <w:tcPr>
            <w:tcW w:w="0" w:type="dxa"/>
            <w:hideMark/>
          </w:tcPr>
          <w:p w14:paraId="1C8572C0" w14:textId="473B1D85" w:rsidR="00401BA3" w:rsidRPr="004D74AA" w:rsidRDefault="00401BA3" w:rsidP="00AB2AD2">
            <w:pPr>
              <w:spacing w:after="60" w:line="240" w:lineRule="auto"/>
              <w:jc w:val="right"/>
              <w:rPr>
                <w:szCs w:val="22"/>
                <w:highlight w:val="yellow"/>
                <w:rPrChange w:id="2010" w:author="Nikki Papenfus" w:date="2025-10-06T17:45:00Z" w16du:dateUtc="2025-10-06T15:45:00Z">
                  <w:rPr>
                    <w:szCs w:val="22"/>
                  </w:rPr>
                </w:rPrChange>
              </w:rPr>
            </w:pPr>
            <w:r w:rsidRPr="004D74AA">
              <w:rPr>
                <w:highlight w:val="yellow"/>
                <w:rPrChange w:id="2011" w:author="Nikki Papenfus" w:date="2025-10-06T17:45:00Z" w16du:dateUtc="2025-10-06T15:45:00Z">
                  <w:rPr/>
                </w:rPrChange>
              </w:rPr>
              <w:t>£</w:t>
            </w:r>
            <w:r w:rsidR="00E96469" w:rsidRPr="004D74AA">
              <w:rPr>
                <w:highlight w:val="yellow"/>
                <w:rPrChange w:id="2012" w:author="Nikki Papenfus" w:date="2025-10-06T17:45:00Z" w16du:dateUtc="2025-10-06T15:45:00Z">
                  <w:rPr/>
                </w:rPrChange>
              </w:rPr>
              <w:t xml:space="preserve"> </w:t>
            </w:r>
            <w:r w:rsidR="006C14B2" w:rsidRPr="004D74AA">
              <w:rPr>
                <w:highlight w:val="yellow"/>
                <w:rPrChange w:id="2013" w:author="Nikki Papenfus" w:date="2025-10-06T17:45:00Z" w16du:dateUtc="2025-10-06T15:45:00Z">
                  <w:rPr/>
                </w:rPrChange>
              </w:rPr>
              <w:t>4 095</w:t>
            </w:r>
          </w:p>
        </w:tc>
      </w:tr>
      <w:tr w:rsidR="00401BA3" w:rsidRPr="00467F3C" w14:paraId="7AFB3E5D" w14:textId="77777777" w:rsidTr="009B3810">
        <w:tc>
          <w:tcPr>
            <w:tcW w:w="0" w:type="dxa"/>
          </w:tcPr>
          <w:p w14:paraId="05F7B3A0" w14:textId="282BF97E" w:rsidR="00401BA3" w:rsidRPr="000C0C9E" w:rsidRDefault="00401BA3" w:rsidP="00AB2AD2">
            <w:pPr>
              <w:spacing w:after="60" w:line="240" w:lineRule="auto"/>
              <w:jc w:val="left"/>
            </w:pPr>
            <w:r w:rsidRPr="000C0C9E">
              <w:t>User Guide</w:t>
            </w:r>
          </w:p>
        </w:tc>
        <w:tc>
          <w:tcPr>
            <w:tcW w:w="0" w:type="dxa"/>
          </w:tcPr>
          <w:p w14:paraId="0AB2B8F3" w14:textId="5CE193FF" w:rsidR="00401BA3" w:rsidRPr="00005277" w:rsidRDefault="00401BA3" w:rsidP="00AB2AD2">
            <w:pPr>
              <w:spacing w:after="60" w:line="240" w:lineRule="auto"/>
              <w:jc w:val="left"/>
            </w:pPr>
            <w:r w:rsidRPr="00005277">
              <w:t xml:space="preserve">Done in parallel with sprints </w:t>
            </w:r>
          </w:p>
        </w:tc>
        <w:tc>
          <w:tcPr>
            <w:tcW w:w="0" w:type="dxa"/>
          </w:tcPr>
          <w:p w14:paraId="056E021F" w14:textId="0E6BD841" w:rsidR="00401BA3" w:rsidRPr="004D74AA" w:rsidRDefault="00401BA3" w:rsidP="00AB2AD2">
            <w:pPr>
              <w:spacing w:after="60" w:line="240" w:lineRule="auto"/>
              <w:jc w:val="right"/>
              <w:rPr>
                <w:highlight w:val="yellow"/>
                <w:rPrChange w:id="2014" w:author="Nikki Papenfus" w:date="2025-10-06T17:45:00Z" w16du:dateUtc="2025-10-06T15:45:00Z">
                  <w:rPr/>
                </w:rPrChange>
              </w:rPr>
            </w:pPr>
            <w:r w:rsidRPr="004D74AA">
              <w:rPr>
                <w:highlight w:val="yellow"/>
                <w:rPrChange w:id="2015" w:author="Nikki Papenfus" w:date="2025-10-06T17:45:00Z" w16du:dateUtc="2025-10-06T15:45:00Z">
                  <w:rPr/>
                </w:rPrChange>
              </w:rPr>
              <w:t>£</w:t>
            </w:r>
            <w:r w:rsidR="00E96469" w:rsidRPr="004D74AA">
              <w:rPr>
                <w:highlight w:val="yellow"/>
                <w:rPrChange w:id="2016" w:author="Nikki Papenfus" w:date="2025-10-06T17:45:00Z" w16du:dateUtc="2025-10-06T15:45:00Z">
                  <w:rPr/>
                </w:rPrChange>
              </w:rPr>
              <w:t xml:space="preserve"> </w:t>
            </w:r>
            <w:r w:rsidR="000C0C9E" w:rsidRPr="004D74AA">
              <w:rPr>
                <w:highlight w:val="yellow"/>
                <w:rPrChange w:id="2017" w:author="Nikki Papenfus" w:date="2025-10-06T17:45:00Z" w16du:dateUtc="2025-10-06T15:45:00Z">
                  <w:rPr/>
                </w:rPrChange>
              </w:rPr>
              <w:t>2 068</w:t>
            </w:r>
          </w:p>
        </w:tc>
        <w:tc>
          <w:tcPr>
            <w:tcW w:w="0" w:type="dxa"/>
          </w:tcPr>
          <w:p w14:paraId="68540972" w14:textId="41E85FB1" w:rsidR="00401BA3" w:rsidRPr="004D74AA" w:rsidRDefault="00401BA3" w:rsidP="00AB2AD2">
            <w:pPr>
              <w:spacing w:after="60" w:line="240" w:lineRule="auto"/>
              <w:jc w:val="right"/>
              <w:rPr>
                <w:highlight w:val="yellow"/>
                <w:rPrChange w:id="2018" w:author="Nikki Papenfus" w:date="2025-10-06T17:45:00Z" w16du:dateUtc="2025-10-06T15:45:00Z">
                  <w:rPr/>
                </w:rPrChange>
              </w:rPr>
            </w:pPr>
            <w:r w:rsidRPr="004D74AA">
              <w:rPr>
                <w:highlight w:val="yellow"/>
                <w:rPrChange w:id="2019" w:author="Nikki Papenfus" w:date="2025-10-06T17:45:00Z" w16du:dateUtc="2025-10-06T15:45:00Z">
                  <w:rPr/>
                </w:rPrChange>
              </w:rPr>
              <w:t>£</w:t>
            </w:r>
            <w:r w:rsidR="00E96469" w:rsidRPr="004D74AA">
              <w:rPr>
                <w:highlight w:val="yellow"/>
                <w:rPrChange w:id="2020" w:author="Nikki Papenfus" w:date="2025-10-06T17:45:00Z" w16du:dateUtc="2025-10-06T15:45:00Z">
                  <w:rPr/>
                </w:rPrChange>
              </w:rPr>
              <w:t xml:space="preserve"> </w:t>
            </w:r>
            <w:r w:rsidR="000C0C9E" w:rsidRPr="004D74AA">
              <w:rPr>
                <w:highlight w:val="yellow"/>
                <w:rPrChange w:id="2021" w:author="Nikki Papenfus" w:date="2025-10-06T17:45:00Z" w16du:dateUtc="2025-10-06T15:45:00Z">
                  <w:rPr/>
                </w:rPrChange>
              </w:rPr>
              <w:t>3 260</w:t>
            </w:r>
          </w:p>
        </w:tc>
      </w:tr>
      <w:tr w:rsidR="00401BA3" w:rsidRPr="00467F3C" w14:paraId="7979CDF7" w14:textId="77777777" w:rsidTr="00761F49">
        <w:tc>
          <w:tcPr>
            <w:tcW w:w="2547" w:type="dxa"/>
            <w:shd w:val="clear" w:color="auto" w:fill="BDD626" w:themeFill="accent3"/>
            <w:hideMark/>
          </w:tcPr>
          <w:p w14:paraId="358EECB2" w14:textId="77777777" w:rsidR="00401BA3" w:rsidRPr="000C0C9E" w:rsidRDefault="00401BA3" w:rsidP="00AB2AD2">
            <w:pPr>
              <w:spacing w:after="60" w:line="240" w:lineRule="auto"/>
              <w:rPr>
                <w:color w:val="FFFFFF"/>
              </w:rPr>
            </w:pPr>
            <w:r w:rsidRPr="000C0C9E">
              <w:rPr>
                <w:b/>
                <w:bCs/>
                <w:color w:val="FFFFFF"/>
              </w:rPr>
              <w:t>Total</w:t>
            </w:r>
          </w:p>
        </w:tc>
        <w:tc>
          <w:tcPr>
            <w:tcW w:w="2977" w:type="dxa"/>
            <w:shd w:val="clear" w:color="auto" w:fill="BDD626" w:themeFill="accent3"/>
            <w:vAlign w:val="top"/>
            <w:hideMark/>
          </w:tcPr>
          <w:p w14:paraId="471B3F35" w14:textId="34E4D68C" w:rsidR="00401BA3" w:rsidRPr="008D1707" w:rsidRDefault="008D1707" w:rsidP="00AB2AD2">
            <w:pPr>
              <w:spacing w:after="60" w:line="240" w:lineRule="auto"/>
              <w:jc w:val="left"/>
              <w:rPr>
                <w:b/>
                <w:bCs/>
                <w:color w:val="FFFFFF" w:themeColor="background1"/>
              </w:rPr>
            </w:pPr>
            <w:ins w:id="2022" w:author="Nikki Papenfus" w:date="2025-10-07T12:28:00Z" w16du:dateUtc="2025-10-07T10:28:00Z">
              <w:r>
                <w:rPr>
                  <w:b/>
                  <w:bCs/>
                  <w:color w:val="FFFFFF" w:themeColor="background1"/>
                </w:rPr>
                <w:t xml:space="preserve">17 – 20 </w:t>
              </w:r>
            </w:ins>
            <w:del w:id="2023" w:author="Nikki Papenfus" w:date="2025-10-07T12:28:00Z" w16du:dateUtc="2025-10-07T10:28:00Z">
              <w:r w:rsidR="008D1A58" w:rsidRPr="008D1707" w:rsidDel="008D1707">
                <w:rPr>
                  <w:b/>
                  <w:bCs/>
                  <w:color w:val="FFFFFF" w:themeColor="background1"/>
                </w:rPr>
                <w:delText>21</w:delText>
              </w:r>
              <w:r w:rsidR="00401BA3" w:rsidRPr="008D1707" w:rsidDel="008D1707">
                <w:rPr>
                  <w:b/>
                  <w:bCs/>
                  <w:color w:val="FFFFFF" w:themeColor="background1"/>
                </w:rPr>
                <w:delText xml:space="preserve"> - </w:delText>
              </w:r>
              <w:r w:rsidR="0028289C" w:rsidRPr="008D1707" w:rsidDel="008D1707">
                <w:rPr>
                  <w:b/>
                  <w:bCs/>
                  <w:color w:val="FFFFFF" w:themeColor="background1"/>
                </w:rPr>
                <w:delText>27</w:delText>
              </w:r>
              <w:r w:rsidR="00401BA3" w:rsidRPr="008D1707" w:rsidDel="008D1707">
                <w:rPr>
                  <w:b/>
                  <w:bCs/>
                  <w:color w:val="FFFFFF" w:themeColor="background1"/>
                </w:rPr>
                <w:delText xml:space="preserve"> </w:delText>
              </w:r>
            </w:del>
            <w:r w:rsidR="00401BA3" w:rsidRPr="008D1707">
              <w:rPr>
                <w:b/>
                <w:bCs/>
                <w:color w:val="FFFFFF" w:themeColor="background1"/>
              </w:rPr>
              <w:t>weeks</w:t>
            </w:r>
          </w:p>
        </w:tc>
        <w:tc>
          <w:tcPr>
            <w:tcW w:w="1842" w:type="dxa"/>
            <w:shd w:val="clear" w:color="auto" w:fill="BDD626" w:themeFill="accent3"/>
            <w:vAlign w:val="top"/>
          </w:tcPr>
          <w:p w14:paraId="28BFCC26" w14:textId="7F5B0C11" w:rsidR="00401BA3" w:rsidRPr="004D74AA" w:rsidRDefault="00401BA3" w:rsidP="00AB2AD2">
            <w:pPr>
              <w:spacing w:after="60" w:line="240" w:lineRule="auto"/>
              <w:jc w:val="right"/>
              <w:rPr>
                <w:b/>
                <w:bCs/>
                <w:color w:val="FFFFFF" w:themeColor="background1"/>
                <w:highlight w:val="yellow"/>
                <w:rPrChange w:id="2024" w:author="Nikki Papenfus" w:date="2025-10-06T17:45:00Z" w16du:dateUtc="2025-10-06T15:45:00Z">
                  <w:rPr>
                    <w:b/>
                    <w:bCs/>
                    <w:color w:val="FFFFFF" w:themeColor="background1"/>
                  </w:rPr>
                </w:rPrChange>
              </w:rPr>
            </w:pPr>
            <w:r w:rsidRPr="004D74AA">
              <w:rPr>
                <w:b/>
                <w:bCs/>
                <w:color w:val="FFFFFF" w:themeColor="background1"/>
                <w:highlight w:val="yellow"/>
                <w:rPrChange w:id="2025" w:author="Nikki Papenfus" w:date="2025-10-06T17:45:00Z" w16du:dateUtc="2025-10-06T15:45:00Z">
                  <w:rPr>
                    <w:b/>
                    <w:bCs/>
                    <w:color w:val="FFFFFF" w:themeColor="background1"/>
                  </w:rPr>
                </w:rPrChange>
              </w:rPr>
              <w:t>£</w:t>
            </w:r>
            <w:r w:rsidR="00E96469" w:rsidRPr="004D74AA">
              <w:rPr>
                <w:b/>
                <w:bCs/>
                <w:color w:val="FFFFFF" w:themeColor="background1"/>
                <w:highlight w:val="yellow"/>
                <w:rPrChange w:id="2026" w:author="Nikki Papenfus" w:date="2025-10-06T17:45:00Z" w16du:dateUtc="2025-10-06T15:45:00Z">
                  <w:rPr>
                    <w:b/>
                    <w:bCs/>
                    <w:color w:val="FFFFFF" w:themeColor="background1"/>
                  </w:rPr>
                </w:rPrChange>
              </w:rPr>
              <w:t xml:space="preserve"> </w:t>
            </w:r>
            <w:r w:rsidR="000C0C9E" w:rsidRPr="004D74AA">
              <w:rPr>
                <w:b/>
                <w:bCs/>
                <w:color w:val="FFFFFF" w:themeColor="background1"/>
                <w:highlight w:val="yellow"/>
                <w:rPrChange w:id="2027" w:author="Nikki Papenfus" w:date="2025-10-06T17:45:00Z" w16du:dateUtc="2025-10-06T15:45:00Z">
                  <w:rPr>
                    <w:b/>
                    <w:bCs/>
                    <w:color w:val="FFFFFF" w:themeColor="background1"/>
                  </w:rPr>
                </w:rPrChange>
              </w:rPr>
              <w:t>166 291</w:t>
            </w:r>
          </w:p>
        </w:tc>
        <w:tc>
          <w:tcPr>
            <w:tcW w:w="1695" w:type="dxa"/>
            <w:shd w:val="clear" w:color="auto" w:fill="BDD626" w:themeFill="accent3"/>
            <w:vAlign w:val="top"/>
            <w:hideMark/>
          </w:tcPr>
          <w:p w14:paraId="7B54A639" w14:textId="0AABE41E" w:rsidR="00401BA3" w:rsidRPr="004D74AA" w:rsidRDefault="00401BA3" w:rsidP="00AB2AD2">
            <w:pPr>
              <w:spacing w:after="60" w:line="240" w:lineRule="auto"/>
              <w:jc w:val="right"/>
              <w:rPr>
                <w:b/>
                <w:bCs/>
                <w:color w:val="FFFFFF" w:themeColor="background1"/>
                <w:highlight w:val="yellow"/>
                <w:rPrChange w:id="2028" w:author="Nikki Papenfus" w:date="2025-10-06T17:45:00Z" w16du:dateUtc="2025-10-06T15:45:00Z">
                  <w:rPr>
                    <w:b/>
                    <w:bCs/>
                    <w:color w:val="FFFFFF" w:themeColor="background1"/>
                  </w:rPr>
                </w:rPrChange>
              </w:rPr>
            </w:pPr>
            <w:r w:rsidRPr="004D74AA">
              <w:rPr>
                <w:b/>
                <w:bCs/>
                <w:color w:val="FFFFFF" w:themeColor="background1"/>
                <w:highlight w:val="yellow"/>
                <w:rPrChange w:id="2029" w:author="Nikki Papenfus" w:date="2025-10-06T17:45:00Z" w16du:dateUtc="2025-10-06T15:45:00Z">
                  <w:rPr>
                    <w:b/>
                    <w:bCs/>
                    <w:color w:val="FFFFFF" w:themeColor="background1"/>
                  </w:rPr>
                </w:rPrChange>
              </w:rPr>
              <w:t>£</w:t>
            </w:r>
            <w:r w:rsidR="00E96469" w:rsidRPr="004D74AA">
              <w:rPr>
                <w:b/>
                <w:bCs/>
                <w:color w:val="FFFFFF" w:themeColor="background1"/>
                <w:highlight w:val="yellow"/>
                <w:rPrChange w:id="2030" w:author="Nikki Papenfus" w:date="2025-10-06T17:45:00Z" w16du:dateUtc="2025-10-06T15:45:00Z">
                  <w:rPr>
                    <w:b/>
                    <w:bCs/>
                    <w:color w:val="FFFFFF" w:themeColor="background1"/>
                  </w:rPr>
                </w:rPrChange>
              </w:rPr>
              <w:t xml:space="preserve"> </w:t>
            </w:r>
            <w:r w:rsidR="000C0C9E" w:rsidRPr="004D74AA">
              <w:rPr>
                <w:b/>
                <w:bCs/>
                <w:color w:val="FFFFFF" w:themeColor="background1"/>
                <w:highlight w:val="yellow"/>
                <w:rPrChange w:id="2031" w:author="Nikki Papenfus" w:date="2025-10-06T17:45:00Z" w16du:dateUtc="2025-10-06T15:45:00Z">
                  <w:rPr>
                    <w:b/>
                    <w:bCs/>
                    <w:color w:val="FFFFFF" w:themeColor="background1"/>
                  </w:rPr>
                </w:rPrChange>
              </w:rPr>
              <w:t>270 869</w:t>
            </w:r>
          </w:p>
        </w:tc>
      </w:tr>
    </w:tbl>
    <w:p w14:paraId="7B44FB72" w14:textId="77777777" w:rsidR="0096385E" w:rsidRDefault="0096385E" w:rsidP="0030456F">
      <w:pPr>
        <w:pStyle w:val="CommentText"/>
        <w:rPr>
          <w:ins w:id="2032" w:author="Nikki Papenfus" w:date="2025-10-07T12:25:00Z" w16du:dateUtc="2025-10-07T10:25:00Z"/>
        </w:rPr>
      </w:pPr>
    </w:p>
    <w:p w14:paraId="53B0A5F0" w14:textId="77777777" w:rsidR="006D245E" w:rsidRDefault="006D245E">
      <w:pPr>
        <w:suppressAutoHyphens w:val="0"/>
        <w:spacing w:after="160" w:line="278" w:lineRule="auto"/>
        <w:jc w:val="left"/>
        <w:rPr>
          <w:ins w:id="2033" w:author="Nikki Papenfus" w:date="2025-10-07T12:25:00Z" w16du:dateUtc="2025-10-07T10:25:00Z"/>
        </w:rPr>
      </w:pPr>
      <w:ins w:id="2034" w:author="Nikki Papenfus" w:date="2025-10-07T12:25:00Z" w16du:dateUtc="2025-10-07T10:25:00Z">
        <w:r>
          <w:br w:type="page"/>
        </w:r>
      </w:ins>
    </w:p>
    <w:p w14:paraId="316E9388" w14:textId="4BCEE897" w:rsidR="006858F0" w:rsidRPr="00467F3C" w:rsidRDefault="006858F0" w:rsidP="0030456F">
      <w:pPr>
        <w:pStyle w:val="CommentText"/>
      </w:pPr>
      <w:ins w:id="2035" w:author="Nikki Papenfus" w:date="2025-10-07T12:25:00Z" w16du:dateUtc="2025-10-07T10:25:00Z">
        <w:r>
          <w:t xml:space="preserve">Assuming a </w:t>
        </w:r>
        <w:r w:rsidR="006D245E">
          <w:t>project start date of 1</w:t>
        </w:r>
        <w:r w:rsidR="006D245E" w:rsidRPr="006D245E">
          <w:rPr>
            <w:vertAlign w:val="superscript"/>
            <w:rPrChange w:id="2036" w:author="Nikki Papenfus" w:date="2025-10-07T12:25:00Z" w16du:dateUtc="2025-10-07T10:25:00Z">
              <w:rPr/>
            </w:rPrChange>
          </w:rPr>
          <w:t>st</w:t>
        </w:r>
        <w:r w:rsidR="006D245E">
          <w:t xml:space="preserve"> November 2025, the estimated</w:t>
        </w:r>
      </w:ins>
      <w:ins w:id="2037" w:author="Nikki Papenfus" w:date="2025-10-07T12:29:00Z" w16du:dateUtc="2025-10-07T10:29:00Z">
        <w:r w:rsidR="001C4155">
          <w:t xml:space="preserve"> </w:t>
        </w:r>
      </w:ins>
      <w:ins w:id="2038" w:author="Nikki Papenfus" w:date="2025-10-07T12:25:00Z" w16du:dateUtc="2025-10-07T10:25:00Z">
        <w:r w:rsidR="006D245E">
          <w:t>project timeline would be as follows:</w:t>
        </w:r>
      </w:ins>
    </w:p>
    <w:p w14:paraId="509D95D3" w14:textId="4884908F" w:rsidR="00B90233" w:rsidRPr="00D740C7" w:rsidDel="004D74AA" w:rsidRDefault="00B90233" w:rsidP="00B90233">
      <w:pPr>
        <w:pStyle w:val="Caption"/>
        <w:keepNext/>
        <w:rPr>
          <w:del w:id="2039" w:author="Nikki Papenfus" w:date="2025-10-06T17:45:00Z" w16du:dateUtc="2025-10-06T15:45:00Z"/>
        </w:rPr>
      </w:pPr>
      <w:del w:id="2040" w:author="Nikki Papenfus" w:date="2025-10-06T17:45:00Z" w16du:dateUtc="2025-10-06T15:45:00Z">
        <w:r w:rsidRPr="00D740C7" w:rsidDel="004D74AA">
          <w:delText xml:space="preserve">Table </w:delText>
        </w:r>
        <w:r w:rsidRPr="00D740C7" w:rsidDel="004D74AA">
          <w:rPr>
            <w:iCs w:val="0"/>
          </w:rPr>
          <w:fldChar w:fldCharType="begin"/>
        </w:r>
        <w:r w:rsidRPr="00D740C7" w:rsidDel="004D74AA">
          <w:delInstrText xml:space="preserve"> SEQ Table \* ARABIC </w:delInstrText>
        </w:r>
        <w:r w:rsidRPr="00D740C7" w:rsidDel="004D74AA">
          <w:rPr>
            <w:iCs w:val="0"/>
          </w:rPr>
          <w:fldChar w:fldCharType="separate"/>
        </w:r>
      </w:del>
      <w:del w:id="2041" w:author="Nikki Papenfus" w:date="2025-09-30T12:27:00Z" w16du:dateUtc="2025-09-30T10:27:00Z">
        <w:r w:rsidR="001B4231" w:rsidDel="00003FB4">
          <w:rPr>
            <w:noProof/>
          </w:rPr>
          <w:delText>4</w:delText>
        </w:r>
      </w:del>
      <w:del w:id="2042" w:author="Nikki Papenfus" w:date="2025-10-06T17:45:00Z" w16du:dateUtc="2025-10-06T15:45:00Z">
        <w:r w:rsidRPr="00D740C7" w:rsidDel="004D74AA">
          <w:rPr>
            <w:iCs w:val="0"/>
          </w:rPr>
          <w:fldChar w:fldCharType="end"/>
        </w:r>
        <w:r w:rsidRPr="00D740C7" w:rsidDel="004D74AA">
          <w:delText xml:space="preserve">: Estimated Project Cost </w:delText>
        </w:r>
        <w:r w:rsidDel="004D74AA">
          <w:delText>– Release 2 Formal Rent Challenges</w:delText>
        </w:r>
      </w:del>
    </w:p>
    <w:tbl>
      <w:tblPr>
        <w:tblStyle w:val="OBTable"/>
        <w:tblW w:w="9061" w:type="dxa"/>
        <w:tblLook w:val="04A0" w:firstRow="1" w:lastRow="0" w:firstColumn="1" w:lastColumn="0" w:noHBand="0" w:noVBand="1"/>
        <w:tblCaption w:val=""/>
        <w:tblDescription w:val=""/>
      </w:tblPr>
      <w:tblGrid>
        <w:gridCol w:w="2547"/>
        <w:gridCol w:w="2977"/>
        <w:gridCol w:w="1842"/>
        <w:gridCol w:w="1695"/>
      </w:tblGrid>
      <w:tr w:rsidR="00B90233" w:rsidRPr="00467F3C" w:rsidDel="004D74AA" w14:paraId="0191F454" w14:textId="115594AF" w:rsidTr="00761F49">
        <w:trPr>
          <w:cnfStyle w:val="100000000000" w:firstRow="1" w:lastRow="0" w:firstColumn="0" w:lastColumn="0" w:oddVBand="0" w:evenVBand="0" w:oddHBand="0" w:evenHBand="0" w:firstRowFirstColumn="0" w:firstRowLastColumn="0" w:lastRowFirstColumn="0" w:lastRowLastColumn="0"/>
          <w:del w:id="2043" w:author="Nikki Papenfus" w:date="2025-10-06T17:45:00Z"/>
        </w:trPr>
        <w:tc>
          <w:tcPr>
            <w:tcW w:w="2547" w:type="dxa"/>
            <w:hideMark/>
          </w:tcPr>
          <w:p w14:paraId="4889B0CB" w14:textId="4C31CAAF" w:rsidR="00B90233" w:rsidRPr="00467F3C" w:rsidDel="004D74AA" w:rsidRDefault="00B90233" w:rsidP="00AB2AD2">
            <w:pPr>
              <w:spacing w:after="60" w:line="240" w:lineRule="auto"/>
              <w:rPr>
                <w:del w:id="2044" w:author="Nikki Papenfus" w:date="2025-10-06T17:45:00Z" w16du:dateUtc="2025-10-06T15:45:00Z"/>
                <w:b/>
                <w:bCs/>
                <w:color w:val="FFFFFF"/>
              </w:rPr>
            </w:pPr>
            <w:del w:id="2045" w:author="Nikki Papenfus" w:date="2025-10-06T17:45:00Z" w16du:dateUtc="2025-10-06T15:45:00Z">
              <w:r w:rsidRPr="00467F3C" w:rsidDel="004D74AA">
                <w:rPr>
                  <w:b/>
                  <w:bCs/>
                </w:rPr>
                <w:delText>Phase</w:delText>
              </w:r>
            </w:del>
          </w:p>
        </w:tc>
        <w:tc>
          <w:tcPr>
            <w:tcW w:w="2977" w:type="dxa"/>
            <w:hideMark/>
          </w:tcPr>
          <w:p w14:paraId="65504039" w14:textId="0F93DE1B" w:rsidR="00B90233" w:rsidRPr="00467F3C" w:rsidDel="004D74AA" w:rsidRDefault="00B90233" w:rsidP="00AB2AD2">
            <w:pPr>
              <w:spacing w:after="60" w:line="240" w:lineRule="auto"/>
              <w:rPr>
                <w:del w:id="2046" w:author="Nikki Papenfus" w:date="2025-10-06T17:45:00Z" w16du:dateUtc="2025-10-06T15:45:00Z"/>
                <w:b/>
                <w:bCs/>
                <w:color w:val="FFFFFF"/>
              </w:rPr>
            </w:pPr>
            <w:del w:id="2047" w:author="Nikki Papenfus" w:date="2025-10-06T17:45:00Z" w16du:dateUtc="2025-10-06T15:45:00Z">
              <w:r w:rsidRPr="00467F3C" w:rsidDel="004D74AA">
                <w:rPr>
                  <w:b/>
                  <w:bCs/>
                </w:rPr>
                <w:delText>Duration</w:delText>
              </w:r>
            </w:del>
          </w:p>
        </w:tc>
        <w:tc>
          <w:tcPr>
            <w:tcW w:w="1842" w:type="dxa"/>
          </w:tcPr>
          <w:p w14:paraId="52BCBACD" w14:textId="76D3B8AD" w:rsidR="00B90233" w:rsidRPr="00467F3C" w:rsidDel="004D74AA" w:rsidRDefault="00B90233" w:rsidP="00AB2AD2">
            <w:pPr>
              <w:spacing w:after="60" w:line="240" w:lineRule="auto"/>
              <w:jc w:val="center"/>
              <w:rPr>
                <w:del w:id="2048" w:author="Nikki Papenfus" w:date="2025-10-06T17:45:00Z" w16du:dateUtc="2025-10-06T15:45:00Z"/>
                <w:b/>
                <w:bCs/>
                <w:color w:val="FFFFFF"/>
              </w:rPr>
            </w:pPr>
            <w:del w:id="2049" w:author="Nikki Papenfus" w:date="2025-10-06T17:45:00Z" w16du:dateUtc="2025-10-06T15:45:00Z">
              <w:r w:rsidRPr="00467F3C" w:rsidDel="004D74AA">
                <w:rPr>
                  <w:b/>
                  <w:bCs/>
                </w:rPr>
                <w:delText>Lower Bound</w:delText>
              </w:r>
            </w:del>
          </w:p>
        </w:tc>
        <w:tc>
          <w:tcPr>
            <w:tcW w:w="1695" w:type="dxa"/>
            <w:hideMark/>
          </w:tcPr>
          <w:p w14:paraId="2D571A1F" w14:textId="224377BF" w:rsidR="00B90233" w:rsidRPr="00467F3C" w:rsidDel="004D74AA" w:rsidRDefault="00B90233" w:rsidP="00AB2AD2">
            <w:pPr>
              <w:spacing w:after="60" w:line="240" w:lineRule="auto"/>
              <w:jc w:val="center"/>
              <w:rPr>
                <w:del w:id="2050" w:author="Nikki Papenfus" w:date="2025-10-06T17:45:00Z" w16du:dateUtc="2025-10-06T15:45:00Z"/>
                <w:b/>
                <w:bCs/>
                <w:color w:val="FFFFFF"/>
              </w:rPr>
            </w:pPr>
            <w:del w:id="2051" w:author="Nikki Papenfus" w:date="2025-10-06T17:45:00Z" w16du:dateUtc="2025-10-06T15:45:00Z">
              <w:r w:rsidRPr="00467F3C" w:rsidDel="004D74AA">
                <w:rPr>
                  <w:b/>
                  <w:bCs/>
                </w:rPr>
                <w:delText>Upper Bound</w:delText>
              </w:r>
            </w:del>
          </w:p>
        </w:tc>
      </w:tr>
      <w:tr w:rsidR="00205AAA" w:rsidRPr="00467F3C" w:rsidDel="004D74AA" w14:paraId="38C92900" w14:textId="03B2DD12" w:rsidTr="00205AAA">
        <w:trPr>
          <w:del w:id="2052" w:author="Nikki Papenfus" w:date="2025-10-06T17:45:00Z"/>
        </w:trPr>
        <w:tc>
          <w:tcPr>
            <w:tcW w:w="2547" w:type="dxa"/>
          </w:tcPr>
          <w:p w14:paraId="0692E974" w14:textId="394663A0" w:rsidR="00205AAA" w:rsidDel="004D74AA" w:rsidRDefault="00205AAA" w:rsidP="00AB2AD2">
            <w:pPr>
              <w:spacing w:after="60" w:line="240" w:lineRule="auto"/>
              <w:jc w:val="left"/>
              <w:rPr>
                <w:del w:id="2053" w:author="Nikki Papenfus" w:date="2025-10-06T17:45:00Z" w16du:dateUtc="2025-10-06T15:45:00Z"/>
              </w:rPr>
            </w:pPr>
            <w:del w:id="2054" w:author="Nikki Papenfus" w:date="2025-10-06T17:45:00Z" w16du:dateUtc="2025-10-06T15:45:00Z">
              <w:r w:rsidDel="004D74AA">
                <w:delText>Discovery</w:delText>
              </w:r>
            </w:del>
          </w:p>
        </w:tc>
        <w:tc>
          <w:tcPr>
            <w:tcW w:w="2977" w:type="dxa"/>
            <w:vAlign w:val="top"/>
          </w:tcPr>
          <w:p w14:paraId="4D12BDB0" w14:textId="497431AB" w:rsidR="00205AAA" w:rsidRPr="00ED2C9B" w:rsidDel="004D74AA" w:rsidRDefault="00205AAA" w:rsidP="00AB2AD2">
            <w:pPr>
              <w:spacing w:after="60" w:line="240" w:lineRule="auto"/>
              <w:jc w:val="left"/>
              <w:rPr>
                <w:del w:id="2055" w:author="Nikki Papenfus" w:date="2025-10-06T17:45:00Z" w16du:dateUtc="2025-10-06T15:45:00Z"/>
              </w:rPr>
            </w:pPr>
            <w:del w:id="2056" w:author="Nikki Papenfus" w:date="2025-10-06T17:45:00Z" w16du:dateUtc="2025-10-06T15:45:00Z">
              <w:r w:rsidRPr="00ED2C9B" w:rsidDel="004D74AA">
                <w:delText>4 weeks</w:delText>
              </w:r>
              <w:r w:rsidR="00444E4C" w:rsidDel="004D74AA">
                <w:delText>; completed</w:delText>
              </w:r>
              <w:r w:rsidRPr="00ED2C9B" w:rsidDel="004D74AA">
                <w:delText xml:space="preserve"> in parallel with release 1 </w:delText>
              </w:r>
            </w:del>
          </w:p>
        </w:tc>
        <w:tc>
          <w:tcPr>
            <w:tcW w:w="1842" w:type="dxa"/>
          </w:tcPr>
          <w:p w14:paraId="6303EBC4" w14:textId="68461536" w:rsidR="00205AAA" w:rsidRPr="00467F3C" w:rsidDel="004D74AA" w:rsidRDefault="00205AAA" w:rsidP="00AB2AD2">
            <w:pPr>
              <w:spacing w:after="60" w:line="240" w:lineRule="auto"/>
              <w:jc w:val="right"/>
              <w:rPr>
                <w:del w:id="2057" w:author="Nikki Papenfus" w:date="2025-10-06T17:45:00Z" w16du:dateUtc="2025-10-06T15:45:00Z"/>
                <w:highlight w:val="yellow"/>
              </w:rPr>
            </w:pPr>
            <w:del w:id="2058" w:author="Nikki Papenfus" w:date="2025-10-06T17:45:00Z" w16du:dateUtc="2025-10-06T15:45:00Z">
              <w:r w:rsidRPr="00702447" w:rsidDel="004D74AA">
                <w:delText>£</w:delText>
              </w:r>
              <w:r w:rsidRPr="00287567" w:rsidDel="004D74AA">
                <w:delText xml:space="preserve"> 8 150 </w:delText>
              </w:r>
            </w:del>
          </w:p>
        </w:tc>
        <w:tc>
          <w:tcPr>
            <w:tcW w:w="1695" w:type="dxa"/>
          </w:tcPr>
          <w:p w14:paraId="2878AE73" w14:textId="177BCEA2" w:rsidR="00205AAA" w:rsidRPr="00467F3C" w:rsidDel="004D74AA" w:rsidRDefault="00205AAA" w:rsidP="00AB2AD2">
            <w:pPr>
              <w:spacing w:after="60" w:line="240" w:lineRule="auto"/>
              <w:jc w:val="right"/>
              <w:rPr>
                <w:del w:id="2059" w:author="Nikki Papenfus" w:date="2025-10-06T17:45:00Z" w16du:dateUtc="2025-10-06T15:45:00Z"/>
                <w:highlight w:val="yellow"/>
              </w:rPr>
            </w:pPr>
            <w:del w:id="2060" w:author="Nikki Papenfus" w:date="2025-10-06T17:45:00Z" w16du:dateUtc="2025-10-06T15:45:00Z">
              <w:r w:rsidRPr="00702447" w:rsidDel="004D74AA">
                <w:delText>£</w:delText>
              </w:r>
              <w:r w:rsidRPr="00287567" w:rsidDel="004D74AA">
                <w:delText xml:space="preserve"> 16 300 </w:delText>
              </w:r>
            </w:del>
          </w:p>
        </w:tc>
      </w:tr>
      <w:tr w:rsidR="00205AAA" w:rsidRPr="00467F3C" w:rsidDel="004D74AA" w14:paraId="1E163F94" w14:textId="31714F1B" w:rsidTr="00205AAA">
        <w:trPr>
          <w:del w:id="2061" w:author="Nikki Papenfus" w:date="2025-10-06T17:45:00Z"/>
        </w:trPr>
        <w:tc>
          <w:tcPr>
            <w:tcW w:w="2547" w:type="dxa"/>
            <w:hideMark/>
          </w:tcPr>
          <w:p w14:paraId="1836B9D2" w14:textId="372A2632" w:rsidR="00205AAA" w:rsidRPr="00467F3C" w:rsidDel="004D74AA" w:rsidRDefault="00205AAA" w:rsidP="00AB2AD2">
            <w:pPr>
              <w:spacing w:after="60" w:line="240" w:lineRule="auto"/>
              <w:jc w:val="left"/>
              <w:rPr>
                <w:del w:id="2062" w:author="Nikki Papenfus" w:date="2025-10-06T17:45:00Z" w16du:dateUtc="2025-10-06T15:45:00Z"/>
              </w:rPr>
            </w:pPr>
            <w:del w:id="2063" w:author="Nikki Papenfus" w:date="2025-10-06T17:45:00Z" w16du:dateUtc="2025-10-06T15:45:00Z">
              <w:r w:rsidRPr="00467F3C" w:rsidDel="004D74AA">
                <w:delText>Sprint 0</w:delText>
              </w:r>
            </w:del>
          </w:p>
        </w:tc>
        <w:tc>
          <w:tcPr>
            <w:tcW w:w="2977" w:type="dxa"/>
            <w:hideMark/>
          </w:tcPr>
          <w:p w14:paraId="06837872" w14:textId="7B773FFF" w:rsidR="00205AAA" w:rsidRPr="00ED2C9B" w:rsidDel="004D74AA" w:rsidRDefault="00205AAA" w:rsidP="00AB2AD2">
            <w:pPr>
              <w:spacing w:after="60" w:line="240" w:lineRule="auto"/>
              <w:jc w:val="left"/>
              <w:rPr>
                <w:del w:id="2064" w:author="Nikki Papenfus" w:date="2025-10-06T17:45:00Z" w16du:dateUtc="2025-10-06T15:45:00Z"/>
              </w:rPr>
            </w:pPr>
            <w:del w:id="2065" w:author="Nikki Papenfus" w:date="2025-10-06T17:45:00Z" w16du:dateUtc="2025-10-06T15:45:00Z">
              <w:r w:rsidRPr="00ED2C9B" w:rsidDel="004D74AA">
                <w:delText>3 weeks</w:delText>
              </w:r>
              <w:r w:rsidR="00444E4C" w:rsidDel="004D74AA">
                <w:delText>; completed</w:delText>
              </w:r>
              <w:r w:rsidRPr="00ED2C9B" w:rsidDel="004D74AA">
                <w:delText xml:space="preserve"> in parallel with release 1</w:delText>
              </w:r>
            </w:del>
          </w:p>
        </w:tc>
        <w:tc>
          <w:tcPr>
            <w:tcW w:w="1842" w:type="dxa"/>
          </w:tcPr>
          <w:p w14:paraId="7CB06801" w14:textId="0C616CFB" w:rsidR="00205AAA" w:rsidRPr="00467F3C" w:rsidDel="004D74AA" w:rsidRDefault="00205AAA" w:rsidP="00AB2AD2">
            <w:pPr>
              <w:spacing w:after="60" w:line="240" w:lineRule="auto"/>
              <w:jc w:val="right"/>
              <w:rPr>
                <w:del w:id="2066" w:author="Nikki Papenfus" w:date="2025-10-06T17:45:00Z" w16du:dateUtc="2025-10-06T15:45:00Z"/>
                <w:highlight w:val="yellow"/>
              </w:rPr>
            </w:pPr>
            <w:del w:id="2067" w:author="Nikki Papenfus" w:date="2025-10-06T17:45:00Z" w16du:dateUtc="2025-10-06T15:45:00Z">
              <w:r w:rsidRPr="00702447" w:rsidDel="004D74AA">
                <w:delText>£</w:delText>
              </w:r>
              <w:r w:rsidRPr="00287567" w:rsidDel="004D74AA">
                <w:delText xml:space="preserve"> 8 150 </w:delText>
              </w:r>
            </w:del>
          </w:p>
        </w:tc>
        <w:tc>
          <w:tcPr>
            <w:tcW w:w="1695" w:type="dxa"/>
            <w:hideMark/>
          </w:tcPr>
          <w:p w14:paraId="1692F038" w14:textId="1736EEBC" w:rsidR="00205AAA" w:rsidRPr="00467F3C" w:rsidDel="004D74AA" w:rsidRDefault="00205AAA" w:rsidP="00AB2AD2">
            <w:pPr>
              <w:spacing w:after="60" w:line="240" w:lineRule="auto"/>
              <w:jc w:val="right"/>
              <w:rPr>
                <w:del w:id="2068" w:author="Nikki Papenfus" w:date="2025-10-06T17:45:00Z" w16du:dateUtc="2025-10-06T15:45:00Z"/>
                <w:szCs w:val="22"/>
                <w:highlight w:val="yellow"/>
              </w:rPr>
            </w:pPr>
            <w:del w:id="2069" w:author="Nikki Papenfus" w:date="2025-10-06T17:45:00Z" w16du:dateUtc="2025-10-06T15:45:00Z">
              <w:r w:rsidRPr="00702447" w:rsidDel="004D74AA">
                <w:delText>£</w:delText>
              </w:r>
              <w:r w:rsidRPr="00287567" w:rsidDel="004D74AA">
                <w:delText xml:space="preserve"> 9 780 </w:delText>
              </w:r>
            </w:del>
          </w:p>
        </w:tc>
      </w:tr>
      <w:tr w:rsidR="00205AAA" w:rsidRPr="00AF77E7" w:rsidDel="004D74AA" w14:paraId="075C86F3" w14:textId="561E5147" w:rsidTr="00205AAA">
        <w:trPr>
          <w:del w:id="2070" w:author="Nikki Papenfus" w:date="2025-10-06T17:45:00Z"/>
        </w:trPr>
        <w:tc>
          <w:tcPr>
            <w:tcW w:w="2547" w:type="dxa"/>
            <w:vAlign w:val="top"/>
          </w:tcPr>
          <w:p w14:paraId="0771706D" w14:textId="68814BD4" w:rsidR="00205AAA" w:rsidRPr="00747FB2" w:rsidDel="004D74AA" w:rsidRDefault="00205AAA" w:rsidP="00AB2AD2">
            <w:pPr>
              <w:spacing w:after="60" w:line="240" w:lineRule="auto"/>
              <w:jc w:val="left"/>
              <w:rPr>
                <w:del w:id="2071" w:author="Nikki Papenfus" w:date="2025-10-06T17:45:00Z" w16du:dateUtc="2025-10-06T15:45:00Z"/>
              </w:rPr>
            </w:pPr>
            <w:del w:id="2072" w:author="Nikki Papenfus" w:date="2025-10-06T17:45:00Z" w16du:dateUtc="2025-10-06T15:45:00Z">
              <w:r w:rsidRPr="00747FB2" w:rsidDel="004D74AA">
                <w:delText>Build: 2 - 3 Sprints</w:delText>
              </w:r>
            </w:del>
          </w:p>
        </w:tc>
        <w:tc>
          <w:tcPr>
            <w:tcW w:w="2977" w:type="dxa"/>
            <w:vAlign w:val="top"/>
          </w:tcPr>
          <w:p w14:paraId="25F2C12B" w14:textId="15E150DF" w:rsidR="00205AAA" w:rsidRPr="00747FB2" w:rsidDel="004D74AA" w:rsidRDefault="00205AAA" w:rsidP="00AB2AD2">
            <w:pPr>
              <w:spacing w:after="60" w:line="240" w:lineRule="auto"/>
              <w:jc w:val="left"/>
              <w:rPr>
                <w:del w:id="2073" w:author="Nikki Papenfus" w:date="2025-10-06T17:45:00Z" w16du:dateUtc="2025-10-06T15:45:00Z"/>
              </w:rPr>
            </w:pPr>
            <w:del w:id="2074" w:author="Nikki Papenfus" w:date="2025-10-06T17:45:00Z" w16du:dateUtc="2025-10-06T15:45:00Z">
              <w:r w:rsidRPr="00747FB2" w:rsidDel="004D74AA">
                <w:delText>6 – 9 weeks</w:delText>
              </w:r>
            </w:del>
          </w:p>
        </w:tc>
        <w:tc>
          <w:tcPr>
            <w:tcW w:w="1842" w:type="dxa"/>
          </w:tcPr>
          <w:p w14:paraId="6CE9519B" w14:textId="0D3775F3" w:rsidR="00205AAA" w:rsidRPr="00747FB2" w:rsidDel="004D74AA" w:rsidRDefault="00205AAA" w:rsidP="00AB2AD2">
            <w:pPr>
              <w:spacing w:after="60" w:line="240" w:lineRule="auto"/>
              <w:jc w:val="right"/>
              <w:rPr>
                <w:del w:id="2075" w:author="Nikki Papenfus" w:date="2025-10-06T17:45:00Z" w16du:dateUtc="2025-10-06T15:45:00Z"/>
              </w:rPr>
            </w:pPr>
            <w:del w:id="2076" w:author="Nikki Papenfus" w:date="2025-10-06T17:45:00Z" w16du:dateUtc="2025-10-06T15:45:00Z">
              <w:r w:rsidRPr="00747FB2" w:rsidDel="004D74AA">
                <w:delText xml:space="preserve">£ 85 997 </w:delText>
              </w:r>
            </w:del>
          </w:p>
        </w:tc>
        <w:tc>
          <w:tcPr>
            <w:tcW w:w="1695" w:type="dxa"/>
          </w:tcPr>
          <w:p w14:paraId="4DEC8FFC" w14:textId="3542936B" w:rsidR="00205AAA" w:rsidRPr="00AF77E7" w:rsidDel="004D74AA" w:rsidRDefault="00205AAA" w:rsidP="00AB2AD2">
            <w:pPr>
              <w:spacing w:after="60" w:line="240" w:lineRule="auto"/>
              <w:jc w:val="right"/>
              <w:rPr>
                <w:del w:id="2077" w:author="Nikki Papenfus" w:date="2025-10-06T17:45:00Z" w16du:dateUtc="2025-10-06T15:45:00Z"/>
                <w:highlight w:val="yellow"/>
              </w:rPr>
            </w:pPr>
            <w:del w:id="2078" w:author="Nikki Papenfus" w:date="2025-10-06T17:45:00Z" w16du:dateUtc="2025-10-06T15:45:00Z">
              <w:r w:rsidRPr="00702447" w:rsidDel="004D74AA">
                <w:delText>£</w:delText>
              </w:r>
              <w:r w:rsidRPr="00287567" w:rsidDel="004D74AA">
                <w:delText xml:space="preserve"> 128 995 </w:delText>
              </w:r>
            </w:del>
          </w:p>
        </w:tc>
      </w:tr>
      <w:tr w:rsidR="00205AAA" w:rsidRPr="00467F3C" w:rsidDel="004D74AA" w14:paraId="4C0B6672" w14:textId="1511CF52" w:rsidTr="00205AAA">
        <w:trPr>
          <w:del w:id="2079" w:author="Nikki Papenfus" w:date="2025-10-06T17:45:00Z"/>
        </w:trPr>
        <w:tc>
          <w:tcPr>
            <w:tcW w:w="2547" w:type="dxa"/>
            <w:vAlign w:val="top"/>
          </w:tcPr>
          <w:p w14:paraId="03B1C7F0" w14:textId="55B60E8F" w:rsidR="00205AAA" w:rsidRPr="00467F3C" w:rsidDel="004D74AA" w:rsidRDefault="00205AAA" w:rsidP="00AB2AD2">
            <w:pPr>
              <w:spacing w:after="60" w:line="240" w:lineRule="auto"/>
              <w:jc w:val="left"/>
              <w:rPr>
                <w:del w:id="2080" w:author="Nikki Papenfus" w:date="2025-10-06T17:45:00Z" w16du:dateUtc="2025-10-06T15:45:00Z"/>
              </w:rPr>
            </w:pPr>
            <w:del w:id="2081" w:author="Nikki Papenfus" w:date="2025-10-06T17:45:00Z" w16du:dateUtc="2025-10-06T15:45:00Z">
              <w:r w:rsidRPr="00467F3C" w:rsidDel="004D74AA">
                <w:delText>UAT</w:delText>
              </w:r>
              <w:r w:rsidDel="004D74AA">
                <w:delText xml:space="preserve"> </w:delText>
              </w:r>
            </w:del>
          </w:p>
        </w:tc>
        <w:tc>
          <w:tcPr>
            <w:tcW w:w="2977" w:type="dxa"/>
            <w:vAlign w:val="top"/>
          </w:tcPr>
          <w:p w14:paraId="564FE361" w14:textId="24C1A63B" w:rsidR="00205AAA" w:rsidRPr="00467F3C" w:rsidDel="004D74AA" w:rsidRDefault="00205AAA" w:rsidP="00AB2AD2">
            <w:pPr>
              <w:spacing w:after="60" w:line="240" w:lineRule="auto"/>
              <w:jc w:val="left"/>
              <w:rPr>
                <w:del w:id="2082" w:author="Nikki Papenfus" w:date="2025-10-06T17:45:00Z" w16du:dateUtc="2025-10-06T15:45:00Z"/>
                <w:color w:val="000000"/>
              </w:rPr>
            </w:pPr>
            <w:del w:id="2083" w:author="Nikki Papenfus" w:date="2025-10-06T17:45:00Z" w16du:dateUtc="2025-10-06T15:45:00Z">
              <w:r w:rsidDel="004D74AA">
                <w:delText>3</w:delText>
              </w:r>
              <w:r w:rsidRPr="00467F3C" w:rsidDel="004D74AA">
                <w:delText xml:space="preserve"> weeks</w:delText>
              </w:r>
            </w:del>
          </w:p>
        </w:tc>
        <w:tc>
          <w:tcPr>
            <w:tcW w:w="1842" w:type="dxa"/>
          </w:tcPr>
          <w:p w14:paraId="51D2EBFC" w14:textId="7B016688" w:rsidR="00205AAA" w:rsidRPr="00E662C6" w:rsidDel="004D74AA" w:rsidRDefault="00205AAA" w:rsidP="00AB2AD2">
            <w:pPr>
              <w:spacing w:after="60" w:line="240" w:lineRule="auto"/>
              <w:jc w:val="right"/>
              <w:rPr>
                <w:del w:id="2084" w:author="Nikki Papenfus" w:date="2025-10-06T17:45:00Z" w16du:dateUtc="2025-10-06T15:45:00Z"/>
                <w:highlight w:val="yellow"/>
              </w:rPr>
            </w:pPr>
            <w:del w:id="2085" w:author="Nikki Papenfus" w:date="2025-10-06T17:45:00Z" w16du:dateUtc="2025-10-06T15:45:00Z">
              <w:r w:rsidRPr="00702447" w:rsidDel="004D74AA">
                <w:delText>£</w:delText>
              </w:r>
              <w:r w:rsidRPr="00287567" w:rsidDel="004D74AA">
                <w:delText xml:space="preserve"> 6 143 </w:delText>
              </w:r>
            </w:del>
          </w:p>
        </w:tc>
        <w:tc>
          <w:tcPr>
            <w:tcW w:w="1695" w:type="dxa"/>
            <w:hideMark/>
          </w:tcPr>
          <w:p w14:paraId="23B40408" w14:textId="0B4299C5" w:rsidR="00205AAA" w:rsidRPr="00E662C6" w:rsidDel="004D74AA" w:rsidRDefault="00205AAA" w:rsidP="00AB2AD2">
            <w:pPr>
              <w:spacing w:after="60" w:line="240" w:lineRule="auto"/>
              <w:jc w:val="right"/>
              <w:rPr>
                <w:del w:id="2086" w:author="Nikki Papenfus" w:date="2025-10-06T17:45:00Z" w16du:dateUtc="2025-10-06T15:45:00Z"/>
                <w:szCs w:val="22"/>
                <w:highlight w:val="yellow"/>
              </w:rPr>
            </w:pPr>
            <w:del w:id="2087" w:author="Nikki Papenfus" w:date="2025-10-06T17:45:00Z" w16du:dateUtc="2025-10-06T15:45:00Z">
              <w:r w:rsidRPr="00702447" w:rsidDel="004D74AA">
                <w:delText>£</w:delText>
              </w:r>
              <w:r w:rsidRPr="00287567" w:rsidDel="004D74AA">
                <w:delText xml:space="preserve"> 6 143 </w:delText>
              </w:r>
            </w:del>
          </w:p>
        </w:tc>
      </w:tr>
      <w:tr w:rsidR="00205AAA" w:rsidRPr="00467F3C" w:rsidDel="004D74AA" w14:paraId="4FB78173" w14:textId="19A05D0E" w:rsidTr="00205AAA">
        <w:trPr>
          <w:del w:id="2088" w:author="Nikki Papenfus" w:date="2025-10-06T17:45:00Z"/>
        </w:trPr>
        <w:tc>
          <w:tcPr>
            <w:tcW w:w="2547" w:type="dxa"/>
            <w:vAlign w:val="top"/>
          </w:tcPr>
          <w:p w14:paraId="6C65FE73" w14:textId="4914E3E8" w:rsidR="00205AAA" w:rsidRPr="00467F3C" w:rsidDel="004D74AA" w:rsidRDefault="00205AAA" w:rsidP="00AB2AD2">
            <w:pPr>
              <w:spacing w:after="60" w:line="240" w:lineRule="auto"/>
              <w:jc w:val="left"/>
              <w:rPr>
                <w:del w:id="2089" w:author="Nikki Papenfus" w:date="2025-10-06T17:45:00Z" w16du:dateUtc="2025-10-06T15:45:00Z"/>
              </w:rPr>
            </w:pPr>
            <w:del w:id="2090" w:author="Nikki Papenfus" w:date="2025-10-06T17:45:00Z" w16du:dateUtc="2025-10-06T15:45:00Z">
              <w:r w:rsidRPr="00467F3C" w:rsidDel="004D74AA">
                <w:delText xml:space="preserve">Production Deployment &amp; Post Go-Live Support </w:delText>
              </w:r>
            </w:del>
          </w:p>
        </w:tc>
        <w:tc>
          <w:tcPr>
            <w:tcW w:w="2977" w:type="dxa"/>
          </w:tcPr>
          <w:p w14:paraId="1FDF7638" w14:textId="35762774" w:rsidR="00205AAA" w:rsidRPr="00467F3C" w:rsidDel="004D74AA" w:rsidRDefault="00205AAA" w:rsidP="00AB2AD2">
            <w:pPr>
              <w:spacing w:after="60" w:line="240" w:lineRule="auto"/>
              <w:jc w:val="left"/>
              <w:rPr>
                <w:del w:id="2091" w:author="Nikki Papenfus" w:date="2025-10-06T17:45:00Z" w16du:dateUtc="2025-10-06T15:45:00Z"/>
                <w:color w:val="000000"/>
              </w:rPr>
            </w:pPr>
            <w:del w:id="2092" w:author="Nikki Papenfus" w:date="2025-10-06T17:45:00Z" w16du:dateUtc="2025-10-06T15:45:00Z">
              <w:r w:rsidRPr="00467F3C" w:rsidDel="004D74AA">
                <w:delText>2 weeks</w:delText>
              </w:r>
            </w:del>
          </w:p>
        </w:tc>
        <w:tc>
          <w:tcPr>
            <w:tcW w:w="1842" w:type="dxa"/>
          </w:tcPr>
          <w:p w14:paraId="5AC7004F" w14:textId="63D811BA" w:rsidR="00205AAA" w:rsidRPr="00E662C6" w:rsidDel="004D74AA" w:rsidRDefault="00205AAA" w:rsidP="00AB2AD2">
            <w:pPr>
              <w:spacing w:after="60" w:line="240" w:lineRule="auto"/>
              <w:jc w:val="right"/>
              <w:rPr>
                <w:del w:id="2093" w:author="Nikki Papenfus" w:date="2025-10-06T17:45:00Z" w16du:dateUtc="2025-10-06T15:45:00Z"/>
                <w:highlight w:val="yellow"/>
              </w:rPr>
            </w:pPr>
            <w:del w:id="2094" w:author="Nikki Papenfus" w:date="2025-10-06T17:45:00Z" w16du:dateUtc="2025-10-06T15:45:00Z">
              <w:r w:rsidRPr="00702447" w:rsidDel="004D74AA">
                <w:delText>£</w:delText>
              </w:r>
              <w:r w:rsidRPr="00287567" w:rsidDel="004D74AA">
                <w:delText xml:space="preserve"> 4 095 </w:delText>
              </w:r>
            </w:del>
          </w:p>
        </w:tc>
        <w:tc>
          <w:tcPr>
            <w:tcW w:w="1695" w:type="dxa"/>
            <w:hideMark/>
          </w:tcPr>
          <w:p w14:paraId="1F63B8DC" w14:textId="1E756B41" w:rsidR="00205AAA" w:rsidRPr="00E662C6" w:rsidDel="004D74AA" w:rsidRDefault="00205AAA" w:rsidP="00AB2AD2">
            <w:pPr>
              <w:spacing w:after="60" w:line="240" w:lineRule="auto"/>
              <w:jc w:val="right"/>
              <w:rPr>
                <w:del w:id="2095" w:author="Nikki Papenfus" w:date="2025-10-06T17:45:00Z" w16du:dateUtc="2025-10-06T15:45:00Z"/>
                <w:szCs w:val="22"/>
                <w:highlight w:val="yellow"/>
              </w:rPr>
            </w:pPr>
            <w:del w:id="2096" w:author="Nikki Papenfus" w:date="2025-10-06T17:45:00Z" w16du:dateUtc="2025-10-06T15:45:00Z">
              <w:r w:rsidRPr="00702447" w:rsidDel="004D74AA">
                <w:delText>£</w:delText>
              </w:r>
              <w:r w:rsidRPr="00287567" w:rsidDel="004D74AA">
                <w:delText xml:space="preserve"> 4 095 </w:delText>
              </w:r>
            </w:del>
          </w:p>
        </w:tc>
      </w:tr>
      <w:tr w:rsidR="00205AAA" w:rsidRPr="00467F3C" w:rsidDel="004D74AA" w14:paraId="49B0B6DE" w14:textId="081E4720" w:rsidTr="00205AAA">
        <w:trPr>
          <w:del w:id="2097" w:author="Nikki Papenfus" w:date="2025-10-06T17:45:00Z"/>
        </w:trPr>
        <w:tc>
          <w:tcPr>
            <w:tcW w:w="2547" w:type="dxa"/>
            <w:vAlign w:val="top"/>
          </w:tcPr>
          <w:p w14:paraId="4DEDF517" w14:textId="07C51F56" w:rsidR="00205AAA" w:rsidRPr="00467F3C" w:rsidDel="004D74AA" w:rsidRDefault="00205AAA" w:rsidP="00AB2AD2">
            <w:pPr>
              <w:spacing w:after="60" w:line="240" w:lineRule="auto"/>
              <w:jc w:val="left"/>
              <w:rPr>
                <w:del w:id="2098" w:author="Nikki Papenfus" w:date="2025-10-06T17:45:00Z" w16du:dateUtc="2025-10-06T15:45:00Z"/>
              </w:rPr>
            </w:pPr>
            <w:del w:id="2099" w:author="Nikki Papenfus" w:date="2025-10-06T17:45:00Z" w16du:dateUtc="2025-10-06T15:45:00Z">
              <w:r w:rsidRPr="00467F3C" w:rsidDel="004D74AA">
                <w:delText xml:space="preserve">User </w:delText>
              </w:r>
              <w:r w:rsidDel="004D74AA">
                <w:delText>G</w:delText>
              </w:r>
              <w:r w:rsidRPr="00467F3C" w:rsidDel="004D74AA">
                <w:delText>uide</w:delText>
              </w:r>
            </w:del>
          </w:p>
        </w:tc>
        <w:tc>
          <w:tcPr>
            <w:tcW w:w="2977" w:type="dxa"/>
            <w:vAlign w:val="top"/>
          </w:tcPr>
          <w:p w14:paraId="3CE044CE" w14:textId="03406F6F" w:rsidR="00205AAA" w:rsidRPr="00467F3C" w:rsidDel="004D74AA" w:rsidRDefault="00205AAA" w:rsidP="00AB2AD2">
            <w:pPr>
              <w:spacing w:after="60" w:line="240" w:lineRule="auto"/>
              <w:jc w:val="left"/>
              <w:rPr>
                <w:del w:id="2100" w:author="Nikki Papenfus" w:date="2025-10-06T17:45:00Z" w16du:dateUtc="2025-10-06T15:45:00Z"/>
              </w:rPr>
            </w:pPr>
            <w:del w:id="2101" w:author="Nikki Papenfus" w:date="2025-10-06T17:45:00Z" w16du:dateUtc="2025-10-06T15:45:00Z">
              <w:r w:rsidRPr="00467F3C" w:rsidDel="004D74AA">
                <w:delText xml:space="preserve">Done in parallel with sprints </w:delText>
              </w:r>
            </w:del>
          </w:p>
        </w:tc>
        <w:tc>
          <w:tcPr>
            <w:tcW w:w="1842" w:type="dxa"/>
          </w:tcPr>
          <w:p w14:paraId="02BC5753" w14:textId="0A1FCBB4" w:rsidR="00205AAA" w:rsidRPr="00E662C6" w:rsidDel="004D74AA" w:rsidRDefault="00205AAA" w:rsidP="00AB2AD2">
            <w:pPr>
              <w:spacing w:after="60" w:line="240" w:lineRule="auto"/>
              <w:jc w:val="right"/>
              <w:rPr>
                <w:del w:id="2102" w:author="Nikki Papenfus" w:date="2025-10-06T17:45:00Z" w16du:dateUtc="2025-10-06T15:45:00Z"/>
                <w:highlight w:val="yellow"/>
              </w:rPr>
            </w:pPr>
            <w:del w:id="2103" w:author="Nikki Papenfus" w:date="2025-10-06T17:45:00Z" w16du:dateUtc="2025-10-06T15:45:00Z">
              <w:r w:rsidRPr="00702447" w:rsidDel="004D74AA">
                <w:delText>£</w:delText>
              </w:r>
              <w:r w:rsidRPr="00287567" w:rsidDel="004D74AA">
                <w:delText xml:space="preserve"> 1 304 </w:delText>
              </w:r>
            </w:del>
          </w:p>
        </w:tc>
        <w:tc>
          <w:tcPr>
            <w:tcW w:w="1695" w:type="dxa"/>
          </w:tcPr>
          <w:p w14:paraId="0E6EBF61" w14:textId="1BF7AFC1" w:rsidR="00205AAA" w:rsidRPr="00E662C6" w:rsidDel="004D74AA" w:rsidRDefault="00205AAA" w:rsidP="00AB2AD2">
            <w:pPr>
              <w:spacing w:after="60" w:line="240" w:lineRule="auto"/>
              <w:jc w:val="right"/>
              <w:rPr>
                <w:del w:id="2104" w:author="Nikki Papenfus" w:date="2025-10-06T17:45:00Z" w16du:dateUtc="2025-10-06T15:45:00Z"/>
                <w:highlight w:val="yellow"/>
              </w:rPr>
            </w:pPr>
            <w:del w:id="2105" w:author="Nikki Papenfus" w:date="2025-10-06T17:45:00Z" w16du:dateUtc="2025-10-06T15:45:00Z">
              <w:r w:rsidRPr="00702447" w:rsidDel="004D74AA">
                <w:delText>£</w:delText>
              </w:r>
              <w:r w:rsidRPr="00287567" w:rsidDel="004D74AA">
                <w:delText xml:space="preserve"> 1 956 </w:delText>
              </w:r>
            </w:del>
          </w:p>
        </w:tc>
      </w:tr>
      <w:tr w:rsidR="00205AAA" w:rsidRPr="00467F3C" w:rsidDel="004D74AA" w14:paraId="26DD3DCC" w14:textId="7F4603A1" w:rsidTr="00761F49">
        <w:trPr>
          <w:del w:id="2106" w:author="Nikki Papenfus" w:date="2025-10-06T17:45:00Z"/>
        </w:trPr>
        <w:tc>
          <w:tcPr>
            <w:tcW w:w="2547" w:type="dxa"/>
            <w:shd w:val="clear" w:color="auto" w:fill="BDD626" w:themeFill="accent3"/>
            <w:hideMark/>
          </w:tcPr>
          <w:p w14:paraId="1B645032" w14:textId="76A4F1FE" w:rsidR="00205AAA" w:rsidRPr="00467F3C" w:rsidDel="004D74AA" w:rsidRDefault="00205AAA" w:rsidP="00AB2AD2">
            <w:pPr>
              <w:spacing w:after="60" w:line="240" w:lineRule="auto"/>
              <w:rPr>
                <w:del w:id="2107" w:author="Nikki Papenfus" w:date="2025-10-06T17:45:00Z" w16du:dateUtc="2025-10-06T15:45:00Z"/>
                <w:color w:val="FFFFFF"/>
              </w:rPr>
            </w:pPr>
            <w:del w:id="2108" w:author="Nikki Papenfus" w:date="2025-10-06T17:45:00Z" w16du:dateUtc="2025-10-06T15:45:00Z">
              <w:r w:rsidRPr="00467F3C" w:rsidDel="004D74AA">
                <w:rPr>
                  <w:b/>
                  <w:bCs/>
                  <w:color w:val="FFFFFF"/>
                </w:rPr>
                <w:delText>Total</w:delText>
              </w:r>
            </w:del>
          </w:p>
        </w:tc>
        <w:tc>
          <w:tcPr>
            <w:tcW w:w="2977" w:type="dxa"/>
            <w:shd w:val="clear" w:color="auto" w:fill="BDD626" w:themeFill="accent3"/>
            <w:vAlign w:val="top"/>
            <w:hideMark/>
          </w:tcPr>
          <w:p w14:paraId="72655711" w14:textId="0B4FBD70" w:rsidR="00205AAA" w:rsidRPr="00491172" w:rsidDel="004D74AA" w:rsidRDefault="00205AAA" w:rsidP="00AB2AD2">
            <w:pPr>
              <w:spacing w:after="60" w:line="240" w:lineRule="auto"/>
              <w:jc w:val="left"/>
              <w:rPr>
                <w:del w:id="2109" w:author="Nikki Papenfus" w:date="2025-10-06T17:45:00Z" w16du:dateUtc="2025-10-06T15:45:00Z"/>
                <w:b/>
                <w:bCs/>
                <w:color w:val="FFFFFF" w:themeColor="background1"/>
              </w:rPr>
            </w:pPr>
            <w:del w:id="2110" w:author="Nikki Papenfus" w:date="2025-10-06T17:45:00Z" w16du:dateUtc="2025-10-06T15:45:00Z">
              <w:r w:rsidRPr="00491172" w:rsidDel="004D74AA">
                <w:rPr>
                  <w:b/>
                  <w:bCs/>
                  <w:color w:val="FFFFFF" w:themeColor="background1"/>
                </w:rPr>
                <w:delText>1</w:delText>
              </w:r>
              <w:r w:rsidR="003F5F5B" w:rsidDel="004D74AA">
                <w:rPr>
                  <w:b/>
                  <w:bCs/>
                  <w:color w:val="FFFFFF" w:themeColor="background1"/>
                </w:rPr>
                <w:delText>8</w:delText>
              </w:r>
              <w:r w:rsidRPr="00491172" w:rsidDel="004D74AA">
                <w:rPr>
                  <w:b/>
                  <w:bCs/>
                  <w:color w:val="FFFFFF" w:themeColor="background1"/>
                </w:rPr>
                <w:delText xml:space="preserve"> - 2</w:delText>
              </w:r>
              <w:r w:rsidR="00AE3ABE" w:rsidDel="004D74AA">
                <w:rPr>
                  <w:b/>
                  <w:bCs/>
                  <w:color w:val="FFFFFF" w:themeColor="background1"/>
                </w:rPr>
                <w:delText>1</w:delText>
              </w:r>
              <w:r w:rsidRPr="00491172" w:rsidDel="004D74AA">
                <w:rPr>
                  <w:b/>
                  <w:bCs/>
                  <w:color w:val="FFFFFF" w:themeColor="background1"/>
                </w:rPr>
                <w:delText xml:space="preserve"> weeks</w:delText>
              </w:r>
            </w:del>
          </w:p>
        </w:tc>
        <w:tc>
          <w:tcPr>
            <w:tcW w:w="1842" w:type="dxa"/>
            <w:shd w:val="clear" w:color="auto" w:fill="BDD626" w:themeFill="accent3"/>
            <w:vAlign w:val="top"/>
          </w:tcPr>
          <w:p w14:paraId="34CA1D44" w14:textId="35056EE6" w:rsidR="00205AAA" w:rsidRPr="00747FB2" w:rsidDel="004D74AA" w:rsidRDefault="00205AAA" w:rsidP="00AB2AD2">
            <w:pPr>
              <w:spacing w:after="60" w:line="240" w:lineRule="auto"/>
              <w:jc w:val="right"/>
              <w:rPr>
                <w:del w:id="2111" w:author="Nikki Papenfus" w:date="2025-10-06T17:45:00Z" w16du:dateUtc="2025-10-06T15:45:00Z"/>
                <w:b/>
                <w:bCs/>
                <w:color w:val="FFFFFF" w:themeColor="background1"/>
                <w:highlight w:val="yellow"/>
              </w:rPr>
            </w:pPr>
            <w:del w:id="2112" w:author="Nikki Papenfus" w:date="2025-10-06T17:45:00Z" w16du:dateUtc="2025-10-06T15:45:00Z">
              <w:r w:rsidRPr="00747FB2" w:rsidDel="004D74AA">
                <w:rPr>
                  <w:b/>
                  <w:bCs/>
                  <w:color w:val="FFFFFF" w:themeColor="background1"/>
                </w:rPr>
                <w:delText>£</w:delText>
              </w:r>
              <w:r w:rsidR="00D81304" w:rsidRPr="00747FB2" w:rsidDel="004D74AA">
                <w:rPr>
                  <w:b/>
                  <w:bCs/>
                  <w:color w:val="FFFFFF" w:themeColor="background1"/>
                </w:rPr>
                <w:delText xml:space="preserve"> 113 838</w:delText>
              </w:r>
            </w:del>
          </w:p>
        </w:tc>
        <w:tc>
          <w:tcPr>
            <w:tcW w:w="1695" w:type="dxa"/>
            <w:shd w:val="clear" w:color="auto" w:fill="BDD626" w:themeFill="accent3"/>
            <w:vAlign w:val="top"/>
            <w:hideMark/>
          </w:tcPr>
          <w:p w14:paraId="48D1775E" w14:textId="4BF48959" w:rsidR="00205AAA" w:rsidRPr="00747FB2" w:rsidDel="004D74AA" w:rsidRDefault="00747FB2" w:rsidP="00AB2AD2">
            <w:pPr>
              <w:spacing w:after="60" w:line="240" w:lineRule="auto"/>
              <w:jc w:val="right"/>
              <w:rPr>
                <w:del w:id="2113" w:author="Nikki Papenfus" w:date="2025-10-06T17:45:00Z" w16du:dateUtc="2025-10-06T15:45:00Z"/>
                <w:b/>
                <w:bCs/>
                <w:color w:val="FFFFFF" w:themeColor="background1"/>
                <w:highlight w:val="yellow"/>
              </w:rPr>
            </w:pPr>
            <w:del w:id="2114" w:author="Nikki Papenfus" w:date="2025-10-06T17:45:00Z" w16du:dateUtc="2025-10-06T15:45:00Z">
              <w:r w:rsidRPr="00747FB2" w:rsidDel="004D74AA">
                <w:rPr>
                  <w:b/>
                  <w:bCs/>
                  <w:color w:val="FFFFFF" w:themeColor="background1"/>
                </w:rPr>
                <w:delText>£</w:delText>
              </w:r>
              <w:r w:rsidR="00205AAA" w:rsidRPr="00747FB2" w:rsidDel="004D74AA">
                <w:rPr>
                  <w:b/>
                  <w:bCs/>
                  <w:color w:val="FFFFFF" w:themeColor="background1"/>
                </w:rPr>
                <w:delText xml:space="preserve"> 167 269 </w:delText>
              </w:r>
            </w:del>
          </w:p>
        </w:tc>
      </w:tr>
    </w:tbl>
    <w:p w14:paraId="480C6112" w14:textId="628D7F27" w:rsidR="00B90233" w:rsidDel="004D74AA" w:rsidRDefault="00B90233" w:rsidP="001E3EDB">
      <w:pPr>
        <w:pStyle w:val="CommentText"/>
        <w:rPr>
          <w:del w:id="2115" w:author="Nikki Papenfus" w:date="2025-10-06T17:45:00Z" w16du:dateUtc="2025-10-06T15:45:00Z"/>
        </w:rPr>
      </w:pPr>
    </w:p>
    <w:p w14:paraId="103EC0F0" w14:textId="16A3D835" w:rsidR="00163C7C" w:rsidRPr="00D740C7" w:rsidDel="004D74AA" w:rsidRDefault="00163C7C" w:rsidP="00163C7C">
      <w:pPr>
        <w:pStyle w:val="Caption"/>
        <w:keepNext/>
        <w:rPr>
          <w:del w:id="2116" w:author="Nikki Papenfus" w:date="2025-10-06T17:45:00Z" w16du:dateUtc="2025-10-06T15:45:00Z"/>
        </w:rPr>
      </w:pPr>
      <w:del w:id="2117" w:author="Nikki Papenfus" w:date="2025-10-06T17:45:00Z" w16du:dateUtc="2025-10-06T15:45:00Z">
        <w:r w:rsidRPr="00D740C7" w:rsidDel="004D74AA">
          <w:delText xml:space="preserve">Table </w:delText>
        </w:r>
        <w:r w:rsidRPr="00D740C7" w:rsidDel="004D74AA">
          <w:rPr>
            <w:iCs w:val="0"/>
          </w:rPr>
          <w:fldChar w:fldCharType="begin"/>
        </w:r>
        <w:r w:rsidRPr="00D740C7" w:rsidDel="004D74AA">
          <w:delInstrText xml:space="preserve"> SEQ Table \* ARABIC </w:delInstrText>
        </w:r>
        <w:r w:rsidRPr="00D740C7" w:rsidDel="004D74AA">
          <w:rPr>
            <w:iCs w:val="0"/>
          </w:rPr>
          <w:fldChar w:fldCharType="separate"/>
        </w:r>
      </w:del>
      <w:del w:id="2118" w:author="Nikki Papenfus" w:date="2025-09-30T12:27:00Z" w16du:dateUtc="2025-09-30T10:27:00Z">
        <w:r w:rsidDel="00003FB4">
          <w:rPr>
            <w:noProof/>
          </w:rPr>
          <w:delText>5</w:delText>
        </w:r>
      </w:del>
      <w:del w:id="2119" w:author="Nikki Papenfus" w:date="2025-10-06T17:45:00Z" w16du:dateUtc="2025-10-06T15:45:00Z">
        <w:r w:rsidRPr="00D740C7" w:rsidDel="004D74AA">
          <w:rPr>
            <w:iCs w:val="0"/>
          </w:rPr>
          <w:fldChar w:fldCharType="end"/>
        </w:r>
        <w:r w:rsidRPr="00D740C7" w:rsidDel="004D74AA">
          <w:delText xml:space="preserve">: Estimated </w:delText>
        </w:r>
        <w:r w:rsidR="00E73D78" w:rsidDel="004D74AA">
          <w:delText xml:space="preserve">Total </w:delText>
        </w:r>
        <w:r w:rsidRPr="00D740C7" w:rsidDel="004D74AA">
          <w:delText xml:space="preserve">Project Cost </w:delText>
        </w:r>
        <w:r w:rsidR="000E5B44" w:rsidDel="004D74AA">
          <w:delText>(2 Releases)</w:delText>
        </w:r>
      </w:del>
    </w:p>
    <w:tbl>
      <w:tblPr>
        <w:tblStyle w:val="OBTable"/>
        <w:tblW w:w="9061" w:type="dxa"/>
        <w:tblLook w:val="04A0" w:firstRow="1" w:lastRow="0" w:firstColumn="1" w:lastColumn="0" w:noHBand="0" w:noVBand="1"/>
      </w:tblPr>
      <w:tblGrid>
        <w:gridCol w:w="2547"/>
        <w:gridCol w:w="2977"/>
        <w:gridCol w:w="1842"/>
        <w:gridCol w:w="1695"/>
      </w:tblGrid>
      <w:tr w:rsidR="00AD2BAC" w:rsidRPr="00747FB2" w:rsidDel="004D74AA" w14:paraId="76484363" w14:textId="7F4FAABB">
        <w:trPr>
          <w:cnfStyle w:val="100000000000" w:firstRow="1" w:lastRow="0" w:firstColumn="0" w:lastColumn="0" w:oddVBand="0" w:evenVBand="0" w:oddHBand="0" w:evenHBand="0" w:firstRowFirstColumn="0" w:firstRowLastColumn="0" w:lastRowFirstColumn="0" w:lastRowLastColumn="0"/>
          <w:del w:id="2120" w:author="Nikki Papenfus" w:date="2025-10-06T17:45:00Z"/>
        </w:trPr>
        <w:tc>
          <w:tcPr>
            <w:tcW w:w="2547" w:type="dxa"/>
            <w:shd w:val="clear" w:color="auto" w:fill="BDD626" w:themeFill="accent3"/>
            <w:hideMark/>
          </w:tcPr>
          <w:p w14:paraId="09DECA31" w14:textId="2957D6D6" w:rsidR="00AD2BAC" w:rsidRPr="00467F3C" w:rsidDel="004D74AA" w:rsidRDefault="00AD2BAC" w:rsidP="00AB2AD2">
            <w:pPr>
              <w:spacing w:after="60" w:line="240" w:lineRule="auto"/>
              <w:rPr>
                <w:del w:id="2121" w:author="Nikki Papenfus" w:date="2025-10-06T17:45:00Z" w16du:dateUtc="2025-10-06T15:45:00Z"/>
                <w:color w:val="FFFFFF"/>
              </w:rPr>
            </w:pPr>
            <w:del w:id="2122" w:author="Nikki Papenfus" w:date="2025-10-06T17:45:00Z" w16du:dateUtc="2025-10-06T15:45:00Z">
              <w:r w:rsidDel="004D74AA">
                <w:rPr>
                  <w:b/>
                  <w:bCs/>
                  <w:color w:val="FFFFFF"/>
                </w:rPr>
                <w:delText xml:space="preserve">Project </w:delText>
              </w:r>
              <w:r w:rsidRPr="00467F3C" w:rsidDel="004D74AA">
                <w:rPr>
                  <w:b/>
                  <w:bCs/>
                  <w:color w:val="FFFFFF"/>
                </w:rPr>
                <w:delText>Total</w:delText>
              </w:r>
            </w:del>
          </w:p>
        </w:tc>
        <w:tc>
          <w:tcPr>
            <w:tcW w:w="2977" w:type="dxa"/>
            <w:shd w:val="clear" w:color="auto" w:fill="BDD626" w:themeFill="accent3"/>
            <w:vAlign w:val="top"/>
            <w:hideMark/>
          </w:tcPr>
          <w:p w14:paraId="42FF7824" w14:textId="49580554" w:rsidR="00AD2BAC" w:rsidRPr="00491172" w:rsidDel="004D74AA" w:rsidRDefault="00AD472E" w:rsidP="00AB2AD2">
            <w:pPr>
              <w:spacing w:after="60" w:line="240" w:lineRule="auto"/>
              <w:jc w:val="left"/>
              <w:rPr>
                <w:del w:id="2123" w:author="Nikki Papenfus" w:date="2025-10-06T17:45:00Z" w16du:dateUtc="2025-10-06T15:45:00Z"/>
                <w:b/>
                <w:bCs/>
              </w:rPr>
            </w:pPr>
            <w:del w:id="2124" w:author="Nikki Papenfus" w:date="2025-10-06T17:45:00Z" w16du:dateUtc="2025-10-06T15:45:00Z">
              <w:r w:rsidDel="004D74AA">
                <w:rPr>
                  <w:b/>
                  <w:bCs/>
                </w:rPr>
                <w:delText>27 - 36</w:delText>
              </w:r>
              <w:r w:rsidR="00AD2BAC" w:rsidRPr="00491172" w:rsidDel="004D74AA">
                <w:rPr>
                  <w:b/>
                  <w:bCs/>
                </w:rPr>
                <w:delText xml:space="preserve"> weeks</w:delText>
              </w:r>
            </w:del>
          </w:p>
        </w:tc>
        <w:tc>
          <w:tcPr>
            <w:tcW w:w="1842" w:type="dxa"/>
            <w:shd w:val="clear" w:color="auto" w:fill="BDD626" w:themeFill="accent3"/>
            <w:vAlign w:val="top"/>
          </w:tcPr>
          <w:p w14:paraId="5DB0DBB6" w14:textId="68B44E9F" w:rsidR="00AD2BAC" w:rsidRPr="00747FB2" w:rsidDel="004D74AA" w:rsidRDefault="00AD2BAC" w:rsidP="00AB2AD2">
            <w:pPr>
              <w:spacing w:after="60" w:line="240" w:lineRule="auto"/>
              <w:jc w:val="right"/>
              <w:rPr>
                <w:del w:id="2125" w:author="Nikki Papenfus" w:date="2025-10-06T17:45:00Z" w16du:dateUtc="2025-10-06T15:45:00Z"/>
                <w:b/>
                <w:bCs/>
                <w:highlight w:val="yellow"/>
              </w:rPr>
            </w:pPr>
            <w:del w:id="2126" w:author="Nikki Papenfus" w:date="2025-10-06T17:45:00Z" w16du:dateUtc="2025-10-06T15:45:00Z">
              <w:r w:rsidRPr="00747FB2" w:rsidDel="004D74AA">
                <w:rPr>
                  <w:b/>
                  <w:bCs/>
                </w:rPr>
                <w:delText xml:space="preserve">£ </w:delText>
              </w:r>
              <w:r w:rsidR="009F19F6" w:rsidDel="004D74AA">
                <w:rPr>
                  <w:b/>
                  <w:bCs/>
                </w:rPr>
                <w:delText>280 129</w:delText>
              </w:r>
            </w:del>
          </w:p>
        </w:tc>
        <w:tc>
          <w:tcPr>
            <w:tcW w:w="1695" w:type="dxa"/>
            <w:shd w:val="clear" w:color="auto" w:fill="BDD626" w:themeFill="accent3"/>
            <w:vAlign w:val="top"/>
            <w:hideMark/>
          </w:tcPr>
          <w:p w14:paraId="64E9BEC4" w14:textId="24AC413E" w:rsidR="00AD2BAC" w:rsidRPr="00747FB2" w:rsidDel="004D74AA" w:rsidRDefault="00AD2BAC" w:rsidP="00AB2AD2">
            <w:pPr>
              <w:spacing w:after="60" w:line="240" w:lineRule="auto"/>
              <w:jc w:val="right"/>
              <w:rPr>
                <w:del w:id="2127" w:author="Nikki Papenfus" w:date="2025-10-06T17:45:00Z" w16du:dateUtc="2025-10-06T15:45:00Z"/>
                <w:b/>
                <w:bCs/>
                <w:highlight w:val="yellow"/>
              </w:rPr>
            </w:pPr>
            <w:del w:id="2128" w:author="Nikki Papenfus" w:date="2025-10-06T17:45:00Z" w16du:dateUtc="2025-10-06T15:45:00Z">
              <w:r w:rsidRPr="00747FB2" w:rsidDel="004D74AA">
                <w:rPr>
                  <w:b/>
                  <w:bCs/>
                </w:rPr>
                <w:delText xml:space="preserve">£ </w:delText>
              </w:r>
              <w:r w:rsidR="000627C2" w:rsidDel="004D74AA">
                <w:rPr>
                  <w:b/>
                  <w:bCs/>
                </w:rPr>
                <w:delText>438 138</w:delText>
              </w:r>
            </w:del>
          </w:p>
        </w:tc>
      </w:tr>
    </w:tbl>
    <w:p w14:paraId="0367B4C7" w14:textId="67C1354F" w:rsidR="006858F0" w:rsidRDefault="004645A3" w:rsidP="006858F0">
      <w:pPr>
        <w:pStyle w:val="CommentText"/>
        <w:ind w:left="-851"/>
        <w:rPr>
          <w:ins w:id="2129" w:author="Nikki Papenfus" w:date="2025-10-07T12:24:00Z" w16du:dateUtc="2025-10-07T10:24:00Z"/>
          <w:highlight w:val="yellow"/>
        </w:rPr>
      </w:pPr>
      <w:ins w:id="2130" w:author="Nikki Papenfus" w:date="2025-10-07T12:26:00Z" w16du:dateUtc="2025-10-07T10:26:00Z">
        <w:r w:rsidRPr="004645A3">
          <w:rPr>
            <w:noProof/>
          </w:rPr>
          <w:drawing>
            <wp:inline distT="0" distB="0" distL="0" distR="0" wp14:anchorId="7A2709BD" wp14:editId="758141E2">
              <wp:extent cx="6838950" cy="1448917"/>
              <wp:effectExtent l="0" t="0" r="0" b="0"/>
              <wp:docPr id="4142784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8468" name="Picture 1" descr="A screenshot of a phone&#10;&#10;AI-generated content may be incorrect."/>
                      <pic:cNvPicPr/>
                    </pic:nvPicPr>
                    <pic:blipFill>
                      <a:blip r:embed="rId28"/>
                      <a:stretch>
                        <a:fillRect/>
                      </a:stretch>
                    </pic:blipFill>
                    <pic:spPr>
                      <a:xfrm>
                        <a:off x="0" y="0"/>
                        <a:ext cx="6867893" cy="1455049"/>
                      </a:xfrm>
                      <a:prstGeom prst="rect">
                        <a:avLst/>
                      </a:prstGeom>
                    </pic:spPr>
                  </pic:pic>
                </a:graphicData>
              </a:graphic>
            </wp:inline>
          </w:drawing>
        </w:r>
      </w:ins>
    </w:p>
    <w:p w14:paraId="3C8EF60F" w14:textId="5F63DC1A" w:rsidR="006858F0" w:rsidRPr="00467F3C" w:rsidRDefault="006858F0" w:rsidP="006858F0">
      <w:pPr>
        <w:pStyle w:val="Caption"/>
        <w:rPr>
          <w:ins w:id="2131" w:author="Nikki Papenfus" w:date="2025-10-07T12:24:00Z" w16du:dateUtc="2025-10-07T10:24:00Z"/>
          <w:b/>
        </w:rPr>
      </w:pPr>
      <w:ins w:id="2132" w:author="Nikki Papenfus" w:date="2025-10-07T12:24:00Z" w16du:dateUtc="2025-10-07T10:24:00Z">
        <w:r w:rsidRPr="00467F3C">
          <w:t xml:space="preserve">Figure </w:t>
        </w:r>
        <w:r w:rsidRPr="00467F3C">
          <w:rPr>
            <w:b/>
            <w:shd w:val="clear" w:color="auto" w:fill="E6E6E6"/>
          </w:rPr>
          <w:fldChar w:fldCharType="begin"/>
        </w:r>
        <w:r w:rsidRPr="00467F3C">
          <w:instrText xml:space="preserve"> SEQ Figure \* ARABIC </w:instrText>
        </w:r>
        <w:r w:rsidRPr="00467F3C">
          <w:rPr>
            <w:b/>
            <w:shd w:val="clear" w:color="auto" w:fill="E6E6E6"/>
          </w:rPr>
          <w:fldChar w:fldCharType="separate"/>
        </w:r>
        <w:r>
          <w:rPr>
            <w:noProof/>
          </w:rPr>
          <w:t>8</w:t>
        </w:r>
        <w:r w:rsidRPr="00467F3C">
          <w:rPr>
            <w:b/>
            <w:shd w:val="clear" w:color="auto" w:fill="E6E6E6"/>
          </w:rPr>
          <w:fldChar w:fldCharType="end"/>
        </w:r>
        <w:r w:rsidRPr="00467F3C">
          <w:t xml:space="preserve">: </w:t>
        </w:r>
        <w:r>
          <w:t xml:space="preserve">Estimated Project Timeline </w:t>
        </w:r>
      </w:ins>
    </w:p>
    <w:p w14:paraId="483DE74A" w14:textId="2E55C584" w:rsidR="00AD2BAC" w:rsidDel="006858F0" w:rsidRDefault="00AD2BAC" w:rsidP="001E3EDB">
      <w:pPr>
        <w:pStyle w:val="CommentText"/>
        <w:rPr>
          <w:del w:id="2133" w:author="Nikki Papenfus" w:date="2025-10-06T17:45:00Z" w16du:dateUtc="2025-10-06T15:45:00Z"/>
        </w:rPr>
      </w:pPr>
    </w:p>
    <w:p w14:paraId="5D40200A" w14:textId="77777777" w:rsidR="006858F0" w:rsidRDefault="006858F0" w:rsidP="001E3EDB">
      <w:pPr>
        <w:pStyle w:val="CommentText"/>
        <w:rPr>
          <w:ins w:id="2134" w:author="Nikki Papenfus" w:date="2025-10-07T12:24:00Z" w16du:dateUtc="2025-10-07T10:24:00Z"/>
        </w:rPr>
      </w:pPr>
    </w:p>
    <w:p w14:paraId="0E2E21FD" w14:textId="77777777" w:rsidR="005D0B40" w:rsidRDefault="001E3EDB" w:rsidP="001E3EDB">
      <w:pPr>
        <w:pStyle w:val="CommentText"/>
      </w:pPr>
      <w:r w:rsidRPr="00467F3C">
        <w:t>All amounts are quoted in GBP (£) and exclude VAT, if applicable.</w:t>
      </w:r>
      <w:r w:rsidR="00587D86">
        <w:t xml:space="preserve"> </w:t>
      </w:r>
    </w:p>
    <w:p w14:paraId="485F61E5" w14:textId="48E18167" w:rsidR="001E3EDB" w:rsidRPr="00467F3C" w:rsidRDefault="001E3EDB" w:rsidP="001E3EDB">
      <w:pPr>
        <w:pStyle w:val="CommentText"/>
      </w:pPr>
      <w:r w:rsidRPr="00467F3C">
        <w:t>Project costs will be billed monthly, in arrears.</w:t>
      </w:r>
    </w:p>
    <w:p w14:paraId="49100BDE" w14:textId="2C2F0D47" w:rsidR="00DD01D3" w:rsidRPr="00467F3C" w:rsidRDefault="00DD01D3" w:rsidP="0030456F">
      <w:pPr>
        <w:pStyle w:val="CommentText"/>
      </w:pPr>
      <w:r w:rsidRPr="00467F3C">
        <w:t xml:space="preserve">This quotation is valid for 30 days. </w:t>
      </w:r>
    </w:p>
    <w:p w14:paraId="11EAA808" w14:textId="75F85618" w:rsidR="00247309" w:rsidRPr="00467F3C" w:rsidRDefault="00247309" w:rsidP="0030456F">
      <w:pPr>
        <w:pStyle w:val="CommentText"/>
      </w:pPr>
      <w:r w:rsidRPr="00467F3C">
        <w:t>Cost is subject to change if project duration increases outside of Open Box control.</w:t>
      </w:r>
    </w:p>
    <w:p w14:paraId="05AB66C3" w14:textId="13B4A2AE" w:rsidR="00FE1830" w:rsidRPr="00A968CA" w:rsidDel="009F5429" w:rsidRDefault="00FE1830" w:rsidP="00036498">
      <w:pPr>
        <w:pStyle w:val="Level2Heading"/>
        <w:rPr>
          <w:del w:id="2135" w:author="Nikki Papenfus" w:date="2025-09-30T10:47:00Z" w16du:dateUtc="2025-09-30T08:47:00Z"/>
        </w:rPr>
      </w:pPr>
      <w:bookmarkStart w:id="2136" w:name="_Toc210133413"/>
      <w:del w:id="2137" w:author="Nikki Papenfus" w:date="2025-09-30T10:47:00Z" w16du:dateUtc="2025-09-30T08:47:00Z">
        <w:r w:rsidRPr="00A968CA" w:rsidDel="009F5429">
          <w:delText>Dependencies</w:delText>
        </w:r>
        <w:bookmarkStart w:id="2138" w:name="_Toc210127823"/>
        <w:bookmarkEnd w:id="2138"/>
        <w:bookmarkEnd w:id="1962"/>
        <w:bookmarkEnd w:id="2136"/>
      </w:del>
    </w:p>
    <w:p w14:paraId="1B91FD51" w14:textId="6C9E0B24" w:rsidR="00FE1830" w:rsidRPr="00CE10AE" w:rsidDel="009F5429" w:rsidRDefault="00FE1830" w:rsidP="0030456F">
      <w:pPr>
        <w:rPr>
          <w:del w:id="2139" w:author="Nikki Papenfus" w:date="2025-09-30T10:47:00Z" w16du:dateUtc="2025-09-30T08:47:00Z"/>
        </w:rPr>
      </w:pPr>
      <w:del w:id="2140" w:author="Nikki Papenfus" w:date="2025-09-30T10:47:00Z" w16du:dateUtc="2025-09-30T08:47:00Z">
        <w:r w:rsidRPr="00CE10AE" w:rsidDel="009F5429">
          <w:delText>Costs and timelines are contingent on:</w:delText>
        </w:r>
        <w:bookmarkStart w:id="2141" w:name="_Toc210127824"/>
        <w:bookmarkEnd w:id="2141"/>
      </w:del>
    </w:p>
    <w:p w14:paraId="53AF6F19" w14:textId="166430A5" w:rsidR="00FE1830" w:rsidRPr="00CE10AE" w:rsidDel="006B7AC1" w:rsidRDefault="002E3464" w:rsidP="001D722F">
      <w:pPr>
        <w:pStyle w:val="OBNumberedList"/>
        <w:numPr>
          <w:ilvl w:val="0"/>
          <w:numId w:val="27"/>
        </w:numPr>
        <w:rPr>
          <w:del w:id="2142" w:author="Nikki Papenfus" w:date="2025-09-29T12:09:00Z" w16du:dateUtc="2025-09-29T10:09:00Z"/>
        </w:rPr>
      </w:pPr>
      <w:del w:id="2143" w:author="Nikki Papenfus" w:date="2025-09-29T12:09:00Z" w16du:dateUtc="2025-09-29T10:09:00Z">
        <w:r w:rsidDel="006B7AC1">
          <w:fldChar w:fldCharType="begin"/>
        </w:r>
        <w:r w:rsidDel="006B7AC1">
          <w:delInstrText xml:space="preserve"> DOCPROPERTY  Category  \* MERGEFORMAT </w:delInstrText>
        </w:r>
        <w:r w:rsidDel="006B7AC1">
          <w:fldChar w:fldCharType="separate"/>
        </w:r>
        <w:r w:rsidRPr="00CE10AE" w:rsidDel="006B7AC1">
          <w:delText>Grainger</w:delText>
        </w:r>
        <w:r w:rsidDel="006B7AC1">
          <w:fldChar w:fldCharType="end"/>
        </w:r>
        <w:r w:rsidR="00FE1830" w:rsidRPr="00CE10AE" w:rsidDel="006B7AC1">
          <w:delText xml:space="preserve"> making a project sponsor available to facilitate decision-making.  </w:delText>
        </w:r>
        <w:bookmarkStart w:id="2144" w:name="_Toc210127825"/>
        <w:bookmarkEnd w:id="2144"/>
      </w:del>
    </w:p>
    <w:p w14:paraId="0C45EF4C" w14:textId="5E46ADFA" w:rsidR="00FE1830" w:rsidRPr="00CE10AE" w:rsidDel="006B7AC1" w:rsidRDefault="00FE1830" w:rsidP="006C12EA">
      <w:pPr>
        <w:pStyle w:val="OBNumberedList"/>
        <w:numPr>
          <w:ilvl w:val="0"/>
          <w:numId w:val="16"/>
        </w:numPr>
        <w:rPr>
          <w:del w:id="2145" w:author="Nikki Papenfus" w:date="2025-09-29T12:09:00Z" w16du:dateUtc="2025-09-29T10:09:00Z"/>
        </w:rPr>
      </w:pPr>
      <w:del w:id="2146" w:author="Nikki Papenfus" w:date="2025-09-29T12:09:00Z" w16du:dateUtc="2025-09-29T10:09:00Z">
        <w:r w:rsidRPr="00CE10AE" w:rsidDel="006B7AC1">
          <w:delText xml:space="preserve">The appropriate </w:delText>
        </w:r>
        <w:r w:rsidDel="006B7AC1">
          <w:fldChar w:fldCharType="begin"/>
        </w:r>
        <w:r w:rsidDel="006B7AC1">
          <w:delInstrText xml:space="preserve"> DOCPROPERTY  Category  \* MERGEFORMAT </w:delInstrText>
        </w:r>
        <w:r w:rsidDel="006B7AC1">
          <w:fldChar w:fldCharType="separate"/>
        </w:r>
        <w:r w:rsidRPr="00CE10AE" w:rsidDel="006B7AC1">
          <w:delText>Grainger</w:delText>
        </w:r>
        <w:r w:rsidDel="006B7AC1">
          <w:fldChar w:fldCharType="end"/>
        </w:r>
        <w:r w:rsidRPr="00CE10AE" w:rsidDel="006B7AC1">
          <w:delText xml:space="preserve"> stakeholders being available throughout the project, including participation in the activities (and within the timelines) detailed in the </w:delText>
        </w:r>
        <w:r w:rsidR="002D13B8" w:rsidDel="006B7AC1">
          <w:fldChar w:fldCharType="begin"/>
        </w:r>
        <w:r w:rsidR="002D13B8" w:rsidDel="006B7AC1">
          <w:delInstrText>HYPERLINK \l "Delivery" \h</w:delInstrText>
        </w:r>
        <w:r w:rsidR="002D13B8" w:rsidDel="006B7AC1">
          <w:fldChar w:fldCharType="separate"/>
        </w:r>
        <w:r w:rsidR="002D13B8" w:rsidDel="006B7AC1">
          <w:rPr>
            <w:rStyle w:val="Hyperlink"/>
          </w:rPr>
          <w:delText>Delivery</w:delText>
        </w:r>
        <w:r w:rsidR="002D13B8" w:rsidDel="006B7AC1">
          <w:fldChar w:fldCharType="end"/>
        </w:r>
        <w:r w:rsidR="002D13B8" w:rsidDel="006B7AC1">
          <w:delText xml:space="preserve"> approach. </w:delText>
        </w:r>
        <w:r w:rsidRPr="00CE10AE" w:rsidDel="006B7AC1">
          <w:delText xml:space="preserve"> </w:delText>
        </w:r>
        <w:bookmarkStart w:id="2147" w:name="_Toc210127826"/>
        <w:bookmarkEnd w:id="2147"/>
      </w:del>
    </w:p>
    <w:p w14:paraId="223B7029" w14:textId="2E171729" w:rsidR="00594A2B" w:rsidRPr="00CE10AE" w:rsidDel="006B7AC1" w:rsidRDefault="00594A2B" w:rsidP="006C12EA">
      <w:pPr>
        <w:pStyle w:val="OBNumberedList"/>
        <w:numPr>
          <w:ilvl w:val="0"/>
          <w:numId w:val="16"/>
        </w:numPr>
        <w:rPr>
          <w:del w:id="2148" w:author="Nikki Papenfus" w:date="2025-09-29T12:09:00Z" w16du:dateUtc="2025-09-29T10:09:00Z"/>
        </w:rPr>
      </w:pPr>
      <w:del w:id="2149" w:author="Nikki Papenfus" w:date="2025-09-29T12:09:00Z" w16du:dateUtc="2025-09-29T10:09:00Z">
        <w:r w:rsidDel="006B7AC1">
          <w:fldChar w:fldCharType="begin"/>
        </w:r>
        <w:r w:rsidDel="006B7AC1">
          <w:delInstrText xml:space="preserve"> DOCPROPERTY  Category  \* MERGEFORMAT </w:delInstrText>
        </w:r>
        <w:r w:rsidDel="006B7AC1">
          <w:fldChar w:fldCharType="separate"/>
        </w:r>
        <w:r w:rsidRPr="00CE10AE" w:rsidDel="006B7AC1">
          <w:delText>Grainger</w:delText>
        </w:r>
        <w:r w:rsidDel="006B7AC1">
          <w:fldChar w:fldCharType="end"/>
        </w:r>
        <w:r w:rsidRPr="00CE10AE" w:rsidDel="006B7AC1">
          <w:delText xml:space="preserve"> completing UAT within the time period specified above.</w:delText>
        </w:r>
        <w:bookmarkStart w:id="2150" w:name="_Toc210127827"/>
        <w:bookmarkEnd w:id="2150"/>
      </w:del>
    </w:p>
    <w:p w14:paraId="71F9E895" w14:textId="44D205FB" w:rsidR="00FE1830" w:rsidRPr="00CE10AE" w:rsidDel="006B7AC1" w:rsidRDefault="00FE1830" w:rsidP="006C12EA">
      <w:pPr>
        <w:pStyle w:val="OBNumberedList"/>
        <w:numPr>
          <w:ilvl w:val="0"/>
          <w:numId w:val="16"/>
        </w:numPr>
        <w:rPr>
          <w:del w:id="2151" w:author="Nikki Papenfus" w:date="2025-09-29T12:09:00Z" w16du:dateUtc="2025-09-29T10:09:00Z"/>
        </w:rPr>
      </w:pPr>
      <w:del w:id="2152" w:author="Nikki Papenfus" w:date="2025-09-29T12:09:00Z" w16du:dateUtc="2025-09-29T10:09:00Z">
        <w:r w:rsidDel="006B7AC1">
          <w:fldChar w:fldCharType="begin"/>
        </w:r>
        <w:r w:rsidDel="006B7AC1">
          <w:delInstrText xml:space="preserve"> DOCPROPERTY  Category  \* MERGEFORMAT </w:delInstrText>
        </w:r>
        <w:r w:rsidDel="006B7AC1">
          <w:fldChar w:fldCharType="separate"/>
        </w:r>
        <w:r w:rsidRPr="00CE10AE" w:rsidDel="006B7AC1">
          <w:delText>Grainger</w:delText>
        </w:r>
        <w:r w:rsidDel="006B7AC1">
          <w:fldChar w:fldCharType="end"/>
        </w:r>
        <w:r w:rsidRPr="00CE10AE" w:rsidDel="006B7AC1">
          <w:delText xml:space="preserve"> delivering any required information or content (such as</w:delText>
        </w:r>
        <w:r w:rsidR="00201B9F" w:rsidRPr="00CE10AE" w:rsidDel="006B7AC1">
          <w:delText xml:space="preserve"> document </w:delText>
        </w:r>
        <w:r w:rsidR="0038477D" w:rsidRPr="00CE10AE" w:rsidDel="006B7AC1">
          <w:delText xml:space="preserve">and </w:delText>
        </w:r>
        <w:r w:rsidRPr="00CE10AE" w:rsidDel="006B7AC1">
          <w:delText>email templates) in a timely manner. </w:delText>
        </w:r>
        <w:bookmarkStart w:id="2153" w:name="_Toc210127828"/>
        <w:bookmarkEnd w:id="2153"/>
      </w:del>
    </w:p>
    <w:p w14:paraId="43C893DF" w14:textId="4954DE48" w:rsidR="003526CB" w:rsidRPr="00CE10AE" w:rsidDel="00A8675F" w:rsidRDefault="00A81FEE" w:rsidP="006C12EA">
      <w:pPr>
        <w:pStyle w:val="OBNumberedList"/>
        <w:numPr>
          <w:ilvl w:val="0"/>
          <w:numId w:val="16"/>
        </w:numPr>
        <w:rPr>
          <w:del w:id="2154" w:author="Nikki Papenfus" w:date="2025-09-29T12:09:00Z" w16du:dateUtc="2025-09-29T10:09:00Z"/>
        </w:rPr>
      </w:pPr>
      <w:del w:id="2155" w:author="Nikki Papenfus" w:date="2025-09-29T12:09:00Z" w16du:dateUtc="2025-09-29T10:09:00Z">
        <w:r w:rsidRPr="00CE10AE" w:rsidDel="00A8675F">
          <w:delText xml:space="preserve">Grainger completing </w:delText>
        </w:r>
        <w:r w:rsidR="00CC1E56" w:rsidRPr="00CE10AE" w:rsidDel="00A8675F">
          <w:delText xml:space="preserve">GREP </w:delText>
        </w:r>
        <w:r w:rsidR="00655463" w:rsidRPr="00CE10AE" w:rsidDel="00A8675F">
          <w:delText>integration work</w:delText>
        </w:r>
        <w:bookmarkEnd w:id="1831"/>
        <w:bookmarkEnd w:id="1903"/>
        <w:r w:rsidR="00CC1E56" w:rsidRPr="00CE10AE" w:rsidDel="00A8675F">
          <w:delText xml:space="preserve"> and </w:delText>
        </w:r>
        <w:r w:rsidR="00C16D2D" w:rsidDel="00A8675F">
          <w:delText>styling</w:delText>
        </w:r>
        <w:r w:rsidR="00CC1E56" w:rsidRPr="00CE10AE" w:rsidDel="00A8675F">
          <w:delText xml:space="preserve"> the necessary FormAssembly pages within the agreed timeframe.</w:delText>
        </w:r>
        <w:bookmarkStart w:id="2156" w:name="_Appendix_A_–_PARATS_Departments"/>
        <w:bookmarkStart w:id="2157" w:name="_Appendix_A_–_Sample_Cobite_Data_Fil"/>
        <w:bookmarkStart w:id="2158" w:name="_Appendix_C_–_Entity_Relationship_Di"/>
        <w:bookmarkStart w:id="2159" w:name="_Toc210127829"/>
        <w:bookmarkEnd w:id="1832"/>
        <w:bookmarkEnd w:id="2156"/>
        <w:bookmarkEnd w:id="2157"/>
        <w:bookmarkEnd w:id="2158"/>
        <w:bookmarkEnd w:id="2159"/>
      </w:del>
    </w:p>
    <w:p w14:paraId="121CD474" w14:textId="55D72258" w:rsidR="0050190A" w:rsidRPr="009F5429" w:rsidDel="009F5429" w:rsidRDefault="00F44176" w:rsidP="006846E6">
      <w:pPr>
        <w:pStyle w:val="OBNumberedList"/>
        <w:numPr>
          <w:ilvl w:val="0"/>
          <w:numId w:val="16"/>
        </w:numPr>
        <w:rPr>
          <w:del w:id="2160" w:author="Nikki Papenfus" w:date="2025-09-30T10:47:00Z" w16du:dateUtc="2025-09-30T08:47:00Z"/>
        </w:rPr>
      </w:pPr>
      <w:del w:id="2161" w:author="Nikki Papenfus" w:date="2025-09-30T10:47:00Z" w16du:dateUtc="2025-09-30T08:47:00Z">
        <w:r w:rsidRPr="009F5429" w:rsidDel="009F5429">
          <w:delText>Finalised Renters’ Rights Bill</w:delText>
        </w:r>
        <w:r w:rsidR="00F37213" w:rsidRPr="009F5429" w:rsidDel="009F5429">
          <w:delText xml:space="preserve"> legislation</w:delText>
        </w:r>
        <w:r w:rsidR="0050190A" w:rsidRPr="009F5429" w:rsidDel="009F5429">
          <w:delText xml:space="preserve"> prior to the start of the Formal Rent Challenge functionality</w:delText>
        </w:r>
        <w:r w:rsidR="00F37213" w:rsidRPr="009F5429" w:rsidDel="009F5429">
          <w:delText>.</w:delText>
        </w:r>
        <w:r w:rsidR="0050190A" w:rsidRPr="009F5429" w:rsidDel="009F5429">
          <w:delText xml:space="preserve"> </w:delText>
        </w:r>
        <w:bookmarkStart w:id="2162" w:name="_Toc210127830"/>
        <w:bookmarkEnd w:id="2162"/>
      </w:del>
    </w:p>
    <w:p w14:paraId="7A368C25" w14:textId="02C8AF8A" w:rsidR="00717E1F" w:rsidRPr="009F5429" w:rsidDel="009F5429" w:rsidRDefault="00FF13A5" w:rsidP="006846E6">
      <w:pPr>
        <w:pStyle w:val="OBNumberedList"/>
        <w:numPr>
          <w:ilvl w:val="0"/>
          <w:numId w:val="16"/>
        </w:numPr>
        <w:rPr>
          <w:del w:id="2163" w:author="Nikki Papenfus" w:date="2025-09-30T10:47:00Z" w16du:dateUtc="2025-09-30T08:47:00Z"/>
        </w:rPr>
      </w:pPr>
      <w:del w:id="2164" w:author="Nikki Papenfus" w:date="2025-09-30T10:47:00Z" w16du:dateUtc="2025-09-30T08:47:00Z">
        <w:r w:rsidRPr="009F5429" w:rsidDel="009F5429">
          <w:delText xml:space="preserve">If </w:delText>
        </w:r>
        <w:r w:rsidR="006E30DA" w:rsidRPr="009F5429" w:rsidDel="009F5429">
          <w:delText xml:space="preserve">a phased approach is adopted: There being no </w:delText>
        </w:r>
        <w:r w:rsidRPr="009F5429" w:rsidDel="009F5429">
          <w:delText xml:space="preserve">delay </w:delText>
        </w:r>
        <w:r w:rsidR="00016533" w:rsidRPr="009F5429" w:rsidDel="009F5429">
          <w:delText xml:space="preserve">between the </w:delText>
        </w:r>
        <w:r w:rsidR="00717E1F" w:rsidRPr="009F5429" w:rsidDel="009F5429">
          <w:delText>completion of the first release</w:delText>
        </w:r>
        <w:r w:rsidR="00FC4380" w:rsidRPr="009F5429" w:rsidDel="009F5429">
          <w:delText>’s</w:delText>
        </w:r>
        <w:r w:rsidR="00717E1F" w:rsidRPr="009F5429" w:rsidDel="009F5429">
          <w:delText xml:space="preserve"> build phase and the start of the second release</w:delText>
        </w:r>
        <w:r w:rsidR="00FC4380" w:rsidRPr="009F5429" w:rsidDel="009F5429">
          <w:delText>’s</w:delText>
        </w:r>
        <w:r w:rsidR="00717E1F" w:rsidRPr="009F5429" w:rsidDel="009F5429">
          <w:delText xml:space="preserve"> build phase. </w:delText>
        </w:r>
        <w:bookmarkStart w:id="2165" w:name="_Toc210127831"/>
        <w:bookmarkEnd w:id="2165"/>
      </w:del>
    </w:p>
    <w:p w14:paraId="33D7A19E" w14:textId="6EAB90DA" w:rsidR="00597260" w:rsidRPr="00467F3C" w:rsidRDefault="00597260" w:rsidP="006D0A46">
      <w:pPr>
        <w:pStyle w:val="Level1Heading"/>
      </w:pPr>
      <w:bookmarkStart w:id="2166" w:name="_Toc185513728"/>
      <w:bookmarkStart w:id="2167" w:name="_Toc210133414"/>
      <w:bookmarkStart w:id="2168" w:name="_Toc34022150"/>
      <w:bookmarkStart w:id="2169" w:name="_Toc475449767"/>
      <w:r w:rsidRPr="00467F3C">
        <w:t>Next Steps</w:t>
      </w:r>
      <w:bookmarkEnd w:id="2166"/>
      <w:bookmarkEnd w:id="2167"/>
    </w:p>
    <w:p w14:paraId="72600043" w14:textId="77777777" w:rsidR="00597260" w:rsidRPr="00467F3C" w:rsidRDefault="00597260" w:rsidP="006D0A46">
      <w:r w:rsidRPr="00467F3C">
        <w:t>The proposed next steps are:</w:t>
      </w:r>
    </w:p>
    <w:p w14:paraId="67F710AF" w14:textId="380547B7" w:rsidR="00597260" w:rsidRPr="00467F3C" w:rsidRDefault="00597260" w:rsidP="001D722F">
      <w:pPr>
        <w:pStyle w:val="OBNumberedList"/>
        <w:numPr>
          <w:ilvl w:val="0"/>
          <w:numId w:val="26"/>
        </w:numPr>
      </w:pPr>
      <w:fldSimple w:instr=" DOCPROPERTY  Category  \* MERGEFORMAT "/>
      <w:r w:rsidR="004D2124" w:rsidRPr="00467F3C">
        <w:t xml:space="preserve">Grainger </w:t>
      </w:r>
      <w:fldSimple w:instr="DOCPROPERTY  Category  \* MERGEFORMAT"/>
      <w:fldSimple w:instr="DOCPROPERTY  Category  \* MERGEFORMAT"/>
      <w:r w:rsidRPr="00467F3C">
        <w:t xml:space="preserve">to </w:t>
      </w:r>
      <w:r w:rsidR="00BB57CF" w:rsidRPr="00467F3C">
        <w:t xml:space="preserve">approve the </w:t>
      </w:r>
      <w:r w:rsidRPr="00467F3C">
        <w:t>proposal</w:t>
      </w:r>
      <w:r w:rsidR="003D0963">
        <w:t xml:space="preserve"> and confirm whether to proceed with a phased </w:t>
      </w:r>
      <w:r w:rsidR="00EB2762">
        <w:t>approach</w:t>
      </w:r>
      <w:r w:rsidR="00C14CAD">
        <w:t xml:space="preserve"> (addressing </w:t>
      </w:r>
      <w:r w:rsidR="00387AC4">
        <w:t xml:space="preserve">Formal Rent Challenges in a </w:t>
      </w:r>
      <w:r w:rsidR="007048F9">
        <w:t>separate release) or w</w:t>
      </w:r>
      <w:r w:rsidR="0010351A">
        <w:t xml:space="preserve">hether to proceed as a single </w:t>
      </w:r>
      <w:r w:rsidR="00DC4BF0">
        <w:t>release</w:t>
      </w:r>
      <w:r w:rsidR="0010351A">
        <w:t xml:space="preserve">. </w:t>
      </w:r>
    </w:p>
    <w:p w14:paraId="6FCFE63F" w14:textId="683EDE39" w:rsidR="004739A9" w:rsidRPr="00467F3C" w:rsidRDefault="004739A9" w:rsidP="001D722F">
      <w:pPr>
        <w:pStyle w:val="OBNumberedList"/>
        <w:numPr>
          <w:ilvl w:val="0"/>
          <w:numId w:val="20"/>
        </w:numPr>
      </w:pPr>
      <w:r w:rsidRPr="00467F3C">
        <w:t>Open Box to provide a Statement of Work for the discovery phase</w:t>
      </w:r>
      <w:r w:rsidR="007843EC" w:rsidRPr="00467F3C">
        <w:t>.</w:t>
      </w:r>
    </w:p>
    <w:p w14:paraId="772E87B6" w14:textId="6D3B8A7B" w:rsidR="007843EC" w:rsidRPr="00467F3C" w:rsidRDefault="007843EC" w:rsidP="001D722F">
      <w:pPr>
        <w:pStyle w:val="OBNumberedList"/>
        <w:numPr>
          <w:ilvl w:val="0"/>
          <w:numId w:val="20"/>
        </w:numPr>
      </w:pPr>
      <w:fldSimple w:instr=" DOCPROPERTY  Category  \* MERGEFORMAT "/>
      <w:r w:rsidRPr="00467F3C">
        <w:t xml:space="preserve">Grainger </w:t>
      </w:r>
      <w:fldSimple w:instr="DOCPROPERTY  Category  \* MERGEFORMAT"/>
      <w:fldSimple w:instr="DOCPROPERTY  Category  \* MERGEFORMAT"/>
      <w:r w:rsidRPr="00467F3C">
        <w:t xml:space="preserve">to approve the </w:t>
      </w:r>
      <w:r w:rsidR="009E3094" w:rsidRPr="00467F3C">
        <w:t>Statement of Work</w:t>
      </w:r>
      <w:r w:rsidRPr="00467F3C">
        <w:t xml:space="preserve">. </w:t>
      </w:r>
    </w:p>
    <w:p w14:paraId="5971F643" w14:textId="23151E97" w:rsidR="00597260" w:rsidRPr="00467F3C" w:rsidRDefault="00597260" w:rsidP="001D722F">
      <w:pPr>
        <w:pStyle w:val="OBNumberedList"/>
        <w:numPr>
          <w:ilvl w:val="0"/>
          <w:numId w:val="20"/>
        </w:numPr>
      </w:pPr>
      <w:r w:rsidRPr="00467F3C">
        <w:t xml:space="preserve">Open Box to complete </w:t>
      </w:r>
      <w:r w:rsidR="00E3286F" w:rsidRPr="00467F3C">
        <w:t xml:space="preserve">discovery </w:t>
      </w:r>
      <w:r w:rsidRPr="00467F3C">
        <w:t>analysis</w:t>
      </w:r>
      <w:r w:rsidR="00E36C08">
        <w:t xml:space="preserve">, deliver the artefacts detailed </w:t>
      </w:r>
      <w:r w:rsidR="002E13F5">
        <w:t>above</w:t>
      </w:r>
      <w:r w:rsidR="00D90DDA">
        <w:t xml:space="preserve"> (see </w:t>
      </w:r>
      <w:hyperlink w:anchor="Discovery" w:history="1">
        <w:r w:rsidR="00D90DDA" w:rsidRPr="00D90DDA">
          <w:rPr>
            <w:rStyle w:val="Hyperlink"/>
          </w:rPr>
          <w:t>Discovery Phase Consulting</w:t>
        </w:r>
      </w:hyperlink>
      <w:r w:rsidR="00D90DDA">
        <w:t>)</w:t>
      </w:r>
      <w:r w:rsidR="00B53723">
        <w:t xml:space="preserve"> including </w:t>
      </w:r>
      <w:r w:rsidRPr="00467F3C">
        <w:t xml:space="preserve">an updated cost estimate. </w:t>
      </w:r>
    </w:p>
    <w:p w14:paraId="00DDB1D9" w14:textId="77777777" w:rsidR="003526CB" w:rsidRPr="00467F3C" w:rsidRDefault="003526CB" w:rsidP="0030456F">
      <w:pPr>
        <w:pStyle w:val="Level1Heading"/>
      </w:pPr>
      <w:bookmarkStart w:id="2170" w:name="_Toc210133415"/>
      <w:r w:rsidRPr="00467F3C">
        <w:t>Acceptance</w:t>
      </w:r>
      <w:bookmarkEnd w:id="2168"/>
      <w:bookmarkEnd w:id="2169"/>
      <w:bookmarkEnd w:id="2170"/>
    </w:p>
    <w:p w14:paraId="1B67844B" w14:textId="77777777" w:rsidR="003526CB" w:rsidRPr="00467F3C" w:rsidRDefault="003526CB" w:rsidP="0030456F">
      <w:r w:rsidRPr="00467F3C">
        <w:t>The parties hereto, each acting under due and proper authority, have executed this Agreement as of the day, month and year first written below.</w:t>
      </w:r>
    </w:p>
    <w:p w14:paraId="6D4B028A" w14:textId="77777777" w:rsidR="003526CB" w:rsidRPr="00467F3C" w:rsidRDefault="003526CB" w:rsidP="0030456F">
      <w:pPr>
        <w:pStyle w:val="NormalIndent"/>
      </w:pPr>
    </w:p>
    <w:p w14:paraId="71AD6B68" w14:textId="51243F89" w:rsidR="003526CB" w:rsidRPr="00467F3C" w:rsidRDefault="003526CB" w:rsidP="0030456F">
      <w:r w:rsidRPr="00467F3C">
        <w:t>For and on behalf of Open Box Software</w:t>
      </w:r>
      <w:r w:rsidRPr="00467F3C">
        <w:tab/>
      </w:r>
      <w:r w:rsidR="00AE2B14" w:rsidRPr="00467F3C">
        <w:tab/>
      </w:r>
      <w:r w:rsidRPr="00467F3C">
        <w:t xml:space="preserve">For and on behalf of </w:t>
      </w:r>
      <w:fldSimple w:instr="DOCPROPERTY  Category  \* MERGEFORMAT">
        <w:r w:rsidR="00186F3A" w:rsidRPr="00467F3C">
          <w:t>Grainger plc</w:t>
        </w:r>
      </w:fldSimple>
    </w:p>
    <w:p w14:paraId="552228E1" w14:textId="77777777" w:rsidR="00186F3A" w:rsidRPr="00467F3C" w:rsidRDefault="00186F3A" w:rsidP="0030456F"/>
    <w:p w14:paraId="0F9A485A" w14:textId="77777777" w:rsidR="00EE5E74" w:rsidRPr="00467F3C" w:rsidRDefault="00EE5E74" w:rsidP="0030456F"/>
    <w:p w14:paraId="24FE579D" w14:textId="77777777" w:rsidR="003526CB" w:rsidRPr="00467F3C" w:rsidRDefault="003526CB" w:rsidP="0030456F"/>
    <w:p w14:paraId="4C73EBFD" w14:textId="77777777" w:rsidR="003526CB" w:rsidRPr="00467F3C" w:rsidRDefault="003526CB" w:rsidP="0030456F">
      <w:r w:rsidRPr="00467F3C">
        <w:t>Signature:</w:t>
      </w:r>
      <w:r w:rsidRPr="00467F3C">
        <w:tab/>
      </w:r>
      <w:r w:rsidR="002179DA" w:rsidRPr="00467F3C">
        <w:t>_____________________</w:t>
      </w:r>
      <w:r w:rsidRPr="00467F3C">
        <w:tab/>
      </w:r>
      <w:r w:rsidR="00AE2B14" w:rsidRPr="00467F3C">
        <w:tab/>
      </w:r>
      <w:r w:rsidRPr="00467F3C">
        <w:t>Signature:</w:t>
      </w:r>
      <w:r w:rsidRPr="00467F3C">
        <w:tab/>
        <w:t>_____________________</w:t>
      </w:r>
    </w:p>
    <w:p w14:paraId="71D31C0C" w14:textId="77777777" w:rsidR="000465D2" w:rsidRPr="00467F3C" w:rsidRDefault="000465D2" w:rsidP="0030456F"/>
    <w:p w14:paraId="16312D78" w14:textId="77777777" w:rsidR="003526CB" w:rsidRPr="00467F3C" w:rsidRDefault="003526CB" w:rsidP="0030456F">
      <w:r w:rsidRPr="00467F3C">
        <w:t>Name:</w:t>
      </w:r>
      <w:r w:rsidRPr="00467F3C">
        <w:tab/>
      </w:r>
      <w:r w:rsidR="00AE2B14" w:rsidRPr="00467F3C">
        <w:tab/>
      </w:r>
      <w:r w:rsidR="002179DA" w:rsidRPr="00467F3C">
        <w:t>_____________________</w:t>
      </w:r>
      <w:r w:rsidR="00AE2B14" w:rsidRPr="00467F3C">
        <w:tab/>
      </w:r>
      <w:r w:rsidR="00AE2B14" w:rsidRPr="00467F3C">
        <w:tab/>
      </w:r>
      <w:r w:rsidRPr="00467F3C">
        <w:t>Name:</w:t>
      </w:r>
      <w:r w:rsidRPr="00467F3C">
        <w:tab/>
      </w:r>
      <w:r w:rsidR="002179DA" w:rsidRPr="00467F3C">
        <w:tab/>
        <w:t>_____________________</w:t>
      </w:r>
    </w:p>
    <w:p w14:paraId="7ADA5298" w14:textId="77777777" w:rsidR="000465D2" w:rsidRPr="00467F3C" w:rsidRDefault="000465D2" w:rsidP="0030456F"/>
    <w:p w14:paraId="77A9FEED" w14:textId="77777777" w:rsidR="003526CB" w:rsidRPr="00467F3C" w:rsidRDefault="003526CB" w:rsidP="0030456F">
      <w:r w:rsidRPr="00467F3C">
        <w:t>Position:</w:t>
      </w:r>
      <w:r w:rsidRPr="00467F3C">
        <w:tab/>
      </w:r>
      <w:r w:rsidR="002179DA" w:rsidRPr="00467F3C">
        <w:t>_____________________</w:t>
      </w:r>
      <w:r w:rsidR="00AE2B14" w:rsidRPr="00467F3C">
        <w:tab/>
      </w:r>
      <w:r w:rsidR="00AE2B14" w:rsidRPr="00467F3C">
        <w:tab/>
      </w:r>
      <w:r w:rsidRPr="00467F3C">
        <w:t>Position:</w:t>
      </w:r>
      <w:r w:rsidR="002179DA" w:rsidRPr="00467F3C">
        <w:t xml:space="preserve"> </w:t>
      </w:r>
      <w:r w:rsidR="002179DA" w:rsidRPr="00467F3C">
        <w:tab/>
        <w:t>_____________________</w:t>
      </w:r>
      <w:r w:rsidRPr="00467F3C">
        <w:t xml:space="preserve"> </w:t>
      </w:r>
    </w:p>
    <w:p w14:paraId="168F8585" w14:textId="77777777" w:rsidR="000465D2" w:rsidRPr="00467F3C" w:rsidRDefault="000465D2" w:rsidP="0030456F"/>
    <w:p w14:paraId="4FA5BBFD" w14:textId="77777777" w:rsidR="003526CB" w:rsidRPr="00467F3C" w:rsidRDefault="003526CB" w:rsidP="0030456F">
      <w:r w:rsidRPr="00467F3C">
        <w:t>Date:</w:t>
      </w:r>
      <w:r w:rsidRPr="00467F3C">
        <w:tab/>
      </w:r>
      <w:r w:rsidR="00AE2B14" w:rsidRPr="00467F3C">
        <w:tab/>
      </w:r>
      <w:r w:rsidRPr="00467F3C">
        <w:t>_____________________</w:t>
      </w:r>
      <w:r w:rsidRPr="00467F3C">
        <w:tab/>
      </w:r>
      <w:r w:rsidR="00AE2B14" w:rsidRPr="00467F3C">
        <w:tab/>
      </w:r>
      <w:r w:rsidRPr="00467F3C">
        <w:t>Date:</w:t>
      </w:r>
      <w:r w:rsidRPr="00467F3C">
        <w:tab/>
      </w:r>
      <w:r w:rsidR="002179DA" w:rsidRPr="00467F3C">
        <w:tab/>
      </w:r>
      <w:r w:rsidRPr="00467F3C">
        <w:t>_____________________</w:t>
      </w:r>
    </w:p>
    <w:p w14:paraId="2429B659" w14:textId="1772FC70" w:rsidR="003526CB" w:rsidRPr="00467F3C" w:rsidDel="004A0949" w:rsidRDefault="003526CB" w:rsidP="0030456F">
      <w:pPr>
        <w:pStyle w:val="Level1Heading"/>
        <w:rPr>
          <w:del w:id="2171" w:author="Nikki Papenfus" w:date="2025-09-29T12:08:00Z" w16du:dateUtc="2025-09-29T10:08:00Z"/>
        </w:rPr>
      </w:pPr>
      <w:bookmarkStart w:id="2172" w:name="_APPendix_A_–"/>
      <w:bookmarkStart w:id="2173" w:name="_Toc475449768"/>
      <w:bookmarkStart w:id="2174" w:name="_Toc210133416"/>
      <w:bookmarkEnd w:id="2172"/>
      <w:del w:id="2175" w:author="Nikki Papenfus" w:date="2025-09-29T12:08:00Z" w16du:dateUtc="2025-09-29T10:08:00Z">
        <w:r w:rsidRPr="00467F3C" w:rsidDel="004A0949">
          <w:delText>Appendi</w:delText>
        </w:r>
        <w:bookmarkEnd w:id="2173"/>
        <w:r w:rsidR="00097A50" w:rsidRPr="00467F3C" w:rsidDel="004A0949">
          <w:delText>x</w:delText>
        </w:r>
        <w:r w:rsidR="00A60CBD" w:rsidRPr="00467F3C" w:rsidDel="004A0949">
          <w:delText xml:space="preserve"> A – Grainger Mock</w:delText>
        </w:r>
        <w:r w:rsidR="005C7C33" w:rsidRPr="00467F3C" w:rsidDel="004A0949">
          <w:delText>-</w:delText>
        </w:r>
        <w:r w:rsidR="002C5661" w:rsidDel="004A0949">
          <w:delText>U</w:delText>
        </w:r>
        <w:r w:rsidR="00A60CBD" w:rsidRPr="00467F3C" w:rsidDel="004A0949">
          <w:delText>ps</w:delText>
        </w:r>
        <w:bookmarkEnd w:id="2174"/>
      </w:del>
    </w:p>
    <w:p w14:paraId="5FFBB74A" w14:textId="23E9FA13" w:rsidR="00B451A5" w:rsidRPr="00467F3C" w:rsidDel="004A0949" w:rsidRDefault="00097A50" w:rsidP="0020758A">
      <w:pPr>
        <w:rPr>
          <w:del w:id="2176" w:author="Nikki Papenfus" w:date="2025-09-29T12:08:00Z" w16du:dateUtc="2025-09-29T10:08:00Z"/>
        </w:rPr>
      </w:pPr>
      <w:del w:id="2177" w:author="Nikki Papenfus" w:date="2025-09-29T12:08:00Z" w16du:dateUtc="2025-09-29T10:08:00Z">
        <w:r w:rsidRPr="00467F3C" w:rsidDel="004A0949">
          <w:delText xml:space="preserve">Grainger have provided some </w:delText>
        </w:r>
        <w:r w:rsidR="002301CF" w:rsidRPr="00467F3C" w:rsidDel="004A0949">
          <w:delText xml:space="preserve">indicative </w:delText>
        </w:r>
        <w:r w:rsidR="00953884" w:rsidRPr="00467F3C" w:rsidDel="004A0949">
          <w:delText xml:space="preserve">screen </w:delText>
        </w:r>
        <w:r w:rsidR="005C7C33" w:rsidRPr="00467F3C" w:rsidDel="004A0949">
          <w:delText>mock-ups</w:delText>
        </w:r>
        <w:r w:rsidR="00953884" w:rsidRPr="00467F3C" w:rsidDel="004A0949">
          <w:delText>. These mock</w:delText>
        </w:r>
        <w:r w:rsidR="005C7C33" w:rsidRPr="00467F3C" w:rsidDel="004A0949">
          <w:delText>-</w:delText>
        </w:r>
        <w:r w:rsidR="00953884" w:rsidRPr="00467F3C" w:rsidDel="004A0949">
          <w:delText xml:space="preserve">ups are not final and are purely to </w:delText>
        </w:r>
        <w:r w:rsidR="002F23CC" w:rsidRPr="00467F3C" w:rsidDel="004A0949">
          <w:delText xml:space="preserve">facilitate requirements and design discussions. </w:delText>
        </w:r>
      </w:del>
    </w:p>
    <w:p w14:paraId="4EB3BAD7" w14:textId="1BC66A59" w:rsidR="0020758A" w:rsidRPr="00467F3C" w:rsidDel="004A0949" w:rsidRDefault="008D54BF" w:rsidP="0020758A">
      <w:pPr>
        <w:rPr>
          <w:del w:id="2178" w:author="Nikki Papenfus" w:date="2025-09-29T12:08:00Z" w16du:dateUtc="2025-09-29T10:08:00Z"/>
        </w:rPr>
      </w:pPr>
      <w:del w:id="2179" w:author="Nikki Papenfus" w:date="2025-09-29T12:08:00Z" w16du:dateUtc="2025-09-29T10:08:00Z">
        <w:r w:rsidRPr="00467F3C" w:rsidDel="004A0949">
          <w:delText xml:space="preserve">Revised </w:delText>
        </w:r>
        <w:r w:rsidR="00A54DAE" w:rsidRPr="00467F3C" w:rsidDel="004A0949">
          <w:delText>screen mock-up will be reviewed and agreed during the design phase of the project.</w:delText>
        </w:r>
      </w:del>
    </w:p>
    <w:p w14:paraId="18AB8E9D" w14:textId="41700898" w:rsidR="002301CF" w:rsidRPr="00467F3C" w:rsidDel="004A0949" w:rsidRDefault="0020758A" w:rsidP="00A54DAE">
      <w:pPr>
        <w:ind w:left="-1134"/>
        <w:rPr>
          <w:del w:id="2180" w:author="Nikki Papenfus" w:date="2025-09-29T12:08:00Z" w16du:dateUtc="2025-09-29T10:08:00Z"/>
        </w:rPr>
      </w:pPr>
      <w:del w:id="2181" w:author="Nikki Papenfus" w:date="2025-09-29T12:08:00Z" w16du:dateUtc="2025-09-29T10:08:00Z">
        <w:r w:rsidRPr="00467F3C" w:rsidDel="004A0949">
          <w:rPr>
            <w:noProof/>
          </w:rPr>
          <w:drawing>
            <wp:inline distT="0" distB="0" distL="0" distR="0" wp14:anchorId="0A3F2E10" wp14:editId="1C9815C3">
              <wp:extent cx="7237562" cy="4025594"/>
              <wp:effectExtent l="0" t="0" r="1905" b="0"/>
              <wp:docPr id="94205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7710" name=""/>
                      <pic:cNvPicPr/>
                    </pic:nvPicPr>
                    <pic:blipFill>
                      <a:blip r:embed="rId29"/>
                      <a:stretch>
                        <a:fillRect/>
                      </a:stretch>
                    </pic:blipFill>
                    <pic:spPr>
                      <a:xfrm>
                        <a:off x="0" y="0"/>
                        <a:ext cx="7263657" cy="4040108"/>
                      </a:xfrm>
                      <a:prstGeom prst="rect">
                        <a:avLst/>
                      </a:prstGeom>
                    </pic:spPr>
                  </pic:pic>
                </a:graphicData>
              </a:graphic>
            </wp:inline>
          </w:drawing>
        </w:r>
      </w:del>
    </w:p>
    <w:p w14:paraId="4B1C5EDE" w14:textId="7611756C" w:rsidR="006B3528" w:rsidRPr="00467F3C" w:rsidDel="004A0949" w:rsidRDefault="006B1C76" w:rsidP="00637ADB">
      <w:pPr>
        <w:pStyle w:val="OBBulletList"/>
        <w:rPr>
          <w:del w:id="2182" w:author="Nikki Papenfus" w:date="2025-09-29T12:08:00Z" w16du:dateUtc="2025-09-29T10:08:00Z"/>
        </w:rPr>
      </w:pPr>
      <w:del w:id="2183" w:author="Nikki Papenfus" w:date="2025-09-29T12:08:00Z" w16du:dateUtc="2025-09-29T10:08:00Z">
        <w:r w:rsidRPr="00467F3C" w:rsidDel="004A0949">
          <w:delText>Formal Rent Challenge</w:delText>
        </w:r>
        <w:r w:rsidR="00637ADB" w:rsidRPr="00467F3C" w:rsidDel="004A0949">
          <w:delText xml:space="preserve"> case</w:delText>
        </w:r>
        <w:r w:rsidRPr="00467F3C" w:rsidDel="004A0949">
          <w:delText>:</w:delText>
        </w:r>
      </w:del>
    </w:p>
    <w:p w14:paraId="154F6892" w14:textId="0CB720BD" w:rsidR="00637ADB" w:rsidRPr="00467F3C" w:rsidDel="004A0949" w:rsidRDefault="006E0CDE" w:rsidP="005C7C33">
      <w:pPr>
        <w:ind w:left="-851"/>
        <w:rPr>
          <w:del w:id="2184" w:author="Nikki Papenfus" w:date="2025-09-29T12:08:00Z" w16du:dateUtc="2025-09-29T10:08:00Z"/>
        </w:rPr>
      </w:pPr>
      <w:del w:id="2185" w:author="Nikki Papenfus" w:date="2025-09-29T12:08:00Z" w16du:dateUtc="2025-09-29T10:08:00Z">
        <w:r w:rsidRPr="00467F3C" w:rsidDel="004A0949">
          <w:rPr>
            <w:noProof/>
          </w:rPr>
          <w:drawing>
            <wp:inline distT="0" distB="0" distL="0" distR="0" wp14:anchorId="00A4AD33" wp14:editId="7B75B68E">
              <wp:extent cx="6810375" cy="3525237"/>
              <wp:effectExtent l="0" t="0" r="0" b="0"/>
              <wp:docPr id="84682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4141" name="Picture 1" descr="A screenshot of a computer&#10;&#10;AI-generated content may be incorrect."/>
                      <pic:cNvPicPr/>
                    </pic:nvPicPr>
                    <pic:blipFill>
                      <a:blip r:embed="rId30"/>
                      <a:stretch>
                        <a:fillRect/>
                      </a:stretch>
                    </pic:blipFill>
                    <pic:spPr>
                      <a:xfrm>
                        <a:off x="0" y="0"/>
                        <a:ext cx="6817715" cy="3529036"/>
                      </a:xfrm>
                      <a:prstGeom prst="rect">
                        <a:avLst/>
                      </a:prstGeom>
                    </pic:spPr>
                  </pic:pic>
                </a:graphicData>
              </a:graphic>
            </wp:inline>
          </w:drawing>
        </w:r>
        <w:r w:rsidR="00637ADB" w:rsidRPr="00467F3C" w:rsidDel="004A0949">
          <w:br w:type="page"/>
        </w:r>
      </w:del>
    </w:p>
    <w:p w14:paraId="56E5C2C8" w14:textId="1E81BBAC" w:rsidR="00637ADB" w:rsidRPr="00467F3C" w:rsidDel="004A0949" w:rsidRDefault="00637ADB" w:rsidP="00637ADB">
      <w:pPr>
        <w:pStyle w:val="OBBulletList"/>
        <w:rPr>
          <w:del w:id="2186" w:author="Nikki Papenfus" w:date="2025-09-29T12:08:00Z" w16du:dateUtc="2025-09-29T10:08:00Z"/>
        </w:rPr>
      </w:pPr>
      <w:del w:id="2187" w:author="Nikki Papenfus" w:date="2025-09-29T12:08:00Z" w16du:dateUtc="2025-09-29T10:08:00Z">
        <w:r w:rsidRPr="00467F3C" w:rsidDel="004A0949">
          <w:delText>ASB Possession Case:</w:delText>
        </w:r>
      </w:del>
    </w:p>
    <w:p w14:paraId="029B8C6F" w14:textId="43636C3A" w:rsidR="00005BB3" w:rsidRPr="00467F3C" w:rsidDel="004A0949" w:rsidRDefault="00005BB3" w:rsidP="006E0CDE">
      <w:pPr>
        <w:ind w:left="-851"/>
        <w:rPr>
          <w:del w:id="2188" w:author="Nikki Papenfus" w:date="2025-09-29T12:08:00Z" w16du:dateUtc="2025-09-29T10:08:00Z"/>
        </w:rPr>
      </w:pPr>
      <w:del w:id="2189" w:author="Nikki Papenfus" w:date="2025-09-29T12:08:00Z" w16du:dateUtc="2025-09-29T10:08:00Z">
        <w:r w:rsidRPr="00467F3C" w:rsidDel="004A0949">
          <w:rPr>
            <w:noProof/>
          </w:rPr>
          <w:drawing>
            <wp:inline distT="0" distB="0" distL="0" distR="0" wp14:anchorId="22DABA96" wp14:editId="70580133">
              <wp:extent cx="6829363" cy="3600450"/>
              <wp:effectExtent l="0" t="0" r="0" b="0"/>
              <wp:docPr id="918548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8465" name="Picture 1" descr="A screenshot of a computer&#10;&#10;AI-generated content may be incorrect."/>
                      <pic:cNvPicPr/>
                    </pic:nvPicPr>
                    <pic:blipFill>
                      <a:blip r:embed="rId31"/>
                      <a:stretch>
                        <a:fillRect/>
                      </a:stretch>
                    </pic:blipFill>
                    <pic:spPr>
                      <a:xfrm>
                        <a:off x="0" y="0"/>
                        <a:ext cx="6855725" cy="3614348"/>
                      </a:xfrm>
                      <a:prstGeom prst="rect">
                        <a:avLst/>
                      </a:prstGeom>
                    </pic:spPr>
                  </pic:pic>
                </a:graphicData>
              </a:graphic>
            </wp:inline>
          </w:drawing>
        </w:r>
      </w:del>
    </w:p>
    <w:p w14:paraId="2B18060A" w14:textId="583BCFC0" w:rsidR="002301CF" w:rsidRPr="00467F3C" w:rsidDel="004A0949" w:rsidRDefault="002301CF" w:rsidP="006E0CDE">
      <w:pPr>
        <w:ind w:left="-851"/>
        <w:rPr>
          <w:del w:id="2190" w:author="Nikki Papenfus" w:date="2025-09-29T12:08:00Z" w16du:dateUtc="2025-09-29T10:08:00Z"/>
        </w:rPr>
      </w:pPr>
    </w:p>
    <w:p w14:paraId="6D9A02E7" w14:textId="07E98DEB" w:rsidR="00005BB3" w:rsidRPr="00467F3C" w:rsidDel="004A0949" w:rsidRDefault="00637ADB" w:rsidP="00637ADB">
      <w:pPr>
        <w:pStyle w:val="OBBulletList"/>
        <w:rPr>
          <w:del w:id="2191" w:author="Nikki Papenfus" w:date="2025-09-29T12:08:00Z" w16du:dateUtc="2025-09-29T10:08:00Z"/>
        </w:rPr>
      </w:pPr>
      <w:del w:id="2192" w:author="Nikki Papenfus" w:date="2025-09-29T12:08:00Z" w16du:dateUtc="2025-09-29T10:08:00Z">
        <w:r w:rsidRPr="00467F3C" w:rsidDel="004A0949">
          <w:delText>Pet Management Case:</w:delText>
        </w:r>
      </w:del>
    </w:p>
    <w:p w14:paraId="4C262FC9" w14:textId="05FA1222" w:rsidR="00005BB3" w:rsidRPr="00467F3C" w:rsidDel="004A0949" w:rsidRDefault="00005BB3" w:rsidP="006E0CDE">
      <w:pPr>
        <w:ind w:left="-851"/>
        <w:rPr>
          <w:del w:id="2193" w:author="Nikki Papenfus" w:date="2025-09-29T12:08:00Z" w16du:dateUtc="2025-09-29T10:08:00Z"/>
        </w:rPr>
      </w:pPr>
      <w:del w:id="2194" w:author="Nikki Papenfus" w:date="2025-09-29T12:08:00Z" w16du:dateUtc="2025-09-29T10:08:00Z">
        <w:r w:rsidRPr="00467F3C" w:rsidDel="004A0949">
          <w:rPr>
            <w:noProof/>
          </w:rPr>
          <w:drawing>
            <wp:inline distT="0" distB="0" distL="0" distR="0" wp14:anchorId="6536B4E1" wp14:editId="201F5737">
              <wp:extent cx="6879417" cy="3543300"/>
              <wp:effectExtent l="0" t="0" r="0" b="0"/>
              <wp:docPr id="1275188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8365" name="Picture 1" descr="A screenshot of a computer&#10;&#10;AI-generated content may be incorrect."/>
                      <pic:cNvPicPr/>
                    </pic:nvPicPr>
                    <pic:blipFill>
                      <a:blip r:embed="rId32"/>
                      <a:stretch>
                        <a:fillRect/>
                      </a:stretch>
                    </pic:blipFill>
                    <pic:spPr>
                      <a:xfrm>
                        <a:off x="0" y="0"/>
                        <a:ext cx="6886656" cy="3547029"/>
                      </a:xfrm>
                      <a:prstGeom prst="rect">
                        <a:avLst/>
                      </a:prstGeom>
                    </pic:spPr>
                  </pic:pic>
                </a:graphicData>
              </a:graphic>
            </wp:inline>
          </w:drawing>
        </w:r>
      </w:del>
    </w:p>
    <w:p w14:paraId="6F453B36" w14:textId="65964976" w:rsidR="008455E9" w:rsidRPr="00B12C50" w:rsidRDefault="008455E9" w:rsidP="0030456F">
      <w:del w:id="2195" w:author="Nikki Papenfus" w:date="2025-09-29T12:08:00Z" w16du:dateUtc="2025-09-29T10:08:00Z">
        <w:r w:rsidRPr="00467F3C" w:rsidDel="004A0949">
          <w:delText xml:space="preserve"> </w:delText>
        </w:r>
      </w:del>
    </w:p>
    <w:sectPr w:rsidR="008455E9" w:rsidRPr="00B12C50" w:rsidSect="009540EA">
      <w:headerReference w:type="default" r:id="rId33"/>
      <w:footerReference w:type="even" r:id="rId34"/>
      <w:footerReference w:type="default" r:id="rId35"/>
      <w:headerReference w:type="first" r:id="rId36"/>
      <w:pgSz w:w="11900" w:h="16820"/>
      <w:pgMar w:top="1440" w:right="1440" w:bottom="1440" w:left="1440" w:header="510" w:footer="22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0" w:author="Nikki Papenfus" w:date="2025-10-07T10:09:00Z" w:initials="NP">
    <w:p w14:paraId="7BD6BBE3" w14:textId="77777777" w:rsidR="00750E21" w:rsidRDefault="00750E21" w:rsidP="00750E21">
      <w:pPr>
        <w:pStyle w:val="CommentText"/>
        <w:jc w:val="left"/>
      </w:pPr>
      <w:r>
        <w:rPr>
          <w:rStyle w:val="CommentReference"/>
        </w:rPr>
        <w:annotationRef/>
      </w:r>
      <w:r>
        <w:rPr>
          <w:lang w:val="en-US"/>
        </w:rPr>
        <w:t>Remove references to pet register and pet licences?</w:t>
      </w:r>
    </w:p>
  </w:comment>
  <w:comment w:id="175" w:author="Nikki Papenfus" w:date="2025-10-01T10:42:00Z" w:initials="NP">
    <w:p w14:paraId="39755D1B" w14:textId="51655B86" w:rsidR="00BE725A" w:rsidRDefault="00BE725A" w:rsidP="00BE725A">
      <w:pPr>
        <w:pStyle w:val="CommentText"/>
        <w:jc w:val="left"/>
      </w:pPr>
      <w:r>
        <w:rPr>
          <w:rStyle w:val="CommentReference"/>
        </w:rPr>
        <w:annotationRef/>
      </w:r>
      <w:r>
        <w:rPr>
          <w:lang w:val="en-US"/>
        </w:rPr>
        <w:t>Highlighted sections that sound a bit clunky and need work.</w:t>
      </w:r>
    </w:p>
  </w:comment>
  <w:comment w:id="219" w:author="Nikki Papenfus" w:date="2025-10-06T12:43:00Z" w:initials="NP">
    <w:p w14:paraId="2D5F02D0" w14:textId="77777777" w:rsidR="00DC7406" w:rsidRDefault="00DC7406" w:rsidP="00DC7406">
      <w:pPr>
        <w:pStyle w:val="CommentText"/>
        <w:jc w:val="left"/>
      </w:pPr>
      <w:r>
        <w:rPr>
          <w:rStyle w:val="CommentReference"/>
        </w:rPr>
        <w:annotationRef/>
      </w:r>
      <w:r>
        <w:rPr>
          <w:lang w:val="en-US"/>
        </w:rPr>
        <w:t xml:space="preserve">Speak to the rationale of bundling these into one project. </w:t>
      </w:r>
    </w:p>
    <w:p w14:paraId="30FBAD58" w14:textId="77777777" w:rsidR="00DC7406" w:rsidRDefault="00DC7406" w:rsidP="00DC7406">
      <w:pPr>
        <w:pStyle w:val="CommentText"/>
        <w:jc w:val="left"/>
      </w:pPr>
      <w:r>
        <w:rPr>
          <w:lang w:val="en-US"/>
        </w:rPr>
        <w:t>It is cost effective to implement together and create a blue print for case management.</w:t>
      </w:r>
    </w:p>
    <w:p w14:paraId="4235E342" w14:textId="77777777" w:rsidR="00DC7406" w:rsidRDefault="00DC7406" w:rsidP="00DC7406">
      <w:pPr>
        <w:pStyle w:val="CommentText"/>
        <w:jc w:val="left"/>
      </w:pPr>
      <w:r>
        <w:rPr>
          <w:lang w:val="en-US"/>
        </w:rPr>
        <w:t>Implement in a light-touch way.</w:t>
      </w:r>
    </w:p>
    <w:p w14:paraId="285C3019" w14:textId="77777777" w:rsidR="00DC7406" w:rsidRDefault="00DC7406" w:rsidP="00DC7406">
      <w:pPr>
        <w:pStyle w:val="CommentText"/>
        <w:jc w:val="left"/>
      </w:pPr>
      <w:r>
        <w:rPr>
          <w:lang w:val="en-US"/>
        </w:rPr>
        <w:t>Teams feel elevated.</w:t>
      </w:r>
    </w:p>
    <w:p w14:paraId="526BD3EA" w14:textId="77777777" w:rsidR="00DC7406" w:rsidRDefault="00DC7406" w:rsidP="00DC7406">
      <w:pPr>
        <w:pStyle w:val="CommentText"/>
        <w:jc w:val="left"/>
      </w:pPr>
      <w:r>
        <w:rPr>
          <w:lang w:val="en-US"/>
        </w:rPr>
        <w:t>Understand Grainger’s cost constraints</w:t>
      </w:r>
    </w:p>
  </w:comment>
  <w:comment w:id="584" w:author="Nikki Papenfus" w:date="2025-10-07T10:51:00Z" w:initials="NP">
    <w:p w14:paraId="63D010AB" w14:textId="77777777" w:rsidR="00061C4C" w:rsidRDefault="00061C4C" w:rsidP="00061C4C">
      <w:pPr>
        <w:pStyle w:val="CommentText"/>
        <w:jc w:val="left"/>
      </w:pPr>
      <w:r>
        <w:rPr>
          <w:rStyle w:val="CommentReference"/>
        </w:rPr>
        <w:annotationRef/>
      </w:r>
      <w:r>
        <w:rPr>
          <w:lang w:val="en-US"/>
        </w:rPr>
        <w:t>What other standard functionality is available? Assignment rules?</w:t>
      </w:r>
    </w:p>
  </w:comment>
  <w:comment w:id="643" w:author="Nikki Papenfus" w:date="2025-10-07T11:15:00Z" w:initials="NP">
    <w:p w14:paraId="6A980DC5" w14:textId="77777777" w:rsidR="00A03B38" w:rsidRDefault="00A03B38" w:rsidP="00A03B38">
      <w:pPr>
        <w:pStyle w:val="CommentText"/>
        <w:jc w:val="left"/>
      </w:pPr>
      <w:r>
        <w:rPr>
          <w:rStyle w:val="CommentReference"/>
        </w:rPr>
        <w:annotationRef/>
      </w:r>
      <w:r>
        <w:t>Removed all mention of automated notifications. Should that be added back?</w:t>
      </w:r>
    </w:p>
  </w:comment>
  <w:comment w:id="672" w:author="Nikki Papenfus" w:date="2025-10-07T11:20:00Z" w:initials="NP">
    <w:p w14:paraId="6F01E118" w14:textId="77777777" w:rsidR="007B035B" w:rsidRDefault="007B035B" w:rsidP="007B035B">
      <w:pPr>
        <w:pStyle w:val="CommentText"/>
        <w:jc w:val="left"/>
      </w:pPr>
      <w:r>
        <w:rPr>
          <w:rStyle w:val="CommentReference"/>
        </w:rPr>
        <w:annotationRef/>
      </w:r>
      <w:r>
        <w:rPr>
          <w:lang w:val="en-US"/>
        </w:rPr>
        <w:t>Would we use standard case milestone functionality for this?</w:t>
      </w:r>
    </w:p>
    <w:p w14:paraId="36254D75" w14:textId="77777777" w:rsidR="007B035B" w:rsidRDefault="007B035B" w:rsidP="007B035B">
      <w:pPr>
        <w:pStyle w:val="CommentText"/>
        <w:jc w:val="left"/>
      </w:pPr>
    </w:p>
    <w:p w14:paraId="3506865B" w14:textId="77777777" w:rsidR="007B035B" w:rsidRDefault="007B035B" w:rsidP="007B035B">
      <w:pPr>
        <w:pStyle w:val="CommentText"/>
        <w:jc w:val="left"/>
      </w:pPr>
      <w:r>
        <w:rPr>
          <w:lang w:val="en-US"/>
        </w:rPr>
        <w:t>Case milestones with target &amp; actual completion dates, &amp; automated workflow actions (create task or send email), indicator of complete, nearing overdue or overdue</w:t>
      </w:r>
    </w:p>
  </w:comment>
  <w:comment w:id="689" w:author="Nikki Papenfus" w:date="2025-10-06T17:21:00Z" w:initials="NP">
    <w:p w14:paraId="4F6B6F95" w14:textId="73994144" w:rsidR="00800108" w:rsidRDefault="00800108" w:rsidP="00800108">
      <w:pPr>
        <w:pStyle w:val="CommentText"/>
        <w:jc w:val="left"/>
      </w:pPr>
      <w:r>
        <w:rPr>
          <w:rStyle w:val="CommentReference"/>
        </w:rPr>
        <w:annotationRef/>
      </w:r>
      <w:r>
        <w:rPr>
          <w:lang w:val="en-US"/>
        </w:rPr>
        <w:t>update</w:t>
      </w:r>
    </w:p>
  </w:comment>
  <w:comment w:id="803" w:author="Nikki Papenfus" w:date="2025-10-06T07:59:00Z" w:initials="NP">
    <w:p w14:paraId="598C5A89" w14:textId="2BC9DCF5" w:rsidR="00737DD7" w:rsidRDefault="00737DD7" w:rsidP="00737DD7">
      <w:pPr>
        <w:pStyle w:val="CommentText"/>
        <w:jc w:val="left"/>
      </w:pPr>
      <w:r>
        <w:rPr>
          <w:rStyle w:val="CommentReference"/>
        </w:rPr>
        <w:annotationRef/>
      </w:r>
      <w:r>
        <w:rPr>
          <w:lang w:val="en-US"/>
        </w:rPr>
        <w:t>reword</w:t>
      </w:r>
    </w:p>
  </w:comment>
  <w:comment w:id="1174" w:author="Nikki Papenfus" w:date="2025-10-07T13:23:00Z" w:initials="NP">
    <w:p w14:paraId="74BB1553" w14:textId="77777777" w:rsidR="00E51714" w:rsidRDefault="00E51714" w:rsidP="00E51714">
      <w:pPr>
        <w:pStyle w:val="CommentText"/>
        <w:jc w:val="left"/>
      </w:pPr>
      <w:r>
        <w:rPr>
          <w:rStyle w:val="CommentReference"/>
        </w:rPr>
        <w:annotationRef/>
      </w:r>
      <w:r>
        <w:rPr>
          <w:lang w:val="en-US"/>
        </w:rPr>
        <w:t xml:space="preserve">This is complaint in evolution. </w:t>
      </w:r>
    </w:p>
  </w:comment>
  <w:comment w:id="1175" w:author="Nikki Papenfus" w:date="2025-10-07T13:29:00Z" w:initials="NP">
    <w:p w14:paraId="567CFF55" w14:textId="77777777" w:rsidR="00581CF2" w:rsidRDefault="00581CF2" w:rsidP="00581CF2">
      <w:pPr>
        <w:pStyle w:val="CommentText"/>
        <w:jc w:val="left"/>
      </w:pPr>
      <w:r>
        <w:rPr>
          <w:rStyle w:val="CommentReference"/>
        </w:rPr>
        <w:annotationRef/>
      </w:r>
      <w:r>
        <w:rPr>
          <w:lang w:val="en-US"/>
        </w:rPr>
        <w:t xml:space="preserve">Therefore excluded </w:t>
      </w:r>
    </w:p>
  </w:comment>
  <w:comment w:id="1204" w:author="Nikki Papenfus" w:date="2025-10-07T13:30:00Z" w:initials="NP">
    <w:p w14:paraId="2DB9A666" w14:textId="77777777" w:rsidR="00BB017B" w:rsidRDefault="00BB017B" w:rsidP="00BB017B">
      <w:pPr>
        <w:pStyle w:val="CommentText"/>
        <w:jc w:val="left"/>
      </w:pPr>
      <w:r>
        <w:rPr>
          <w:rStyle w:val="CommentReference"/>
        </w:rPr>
        <w:annotationRef/>
      </w:r>
      <w:r>
        <w:rPr>
          <w:lang w:val="en-US"/>
        </w:rPr>
        <w:t>Check ombuds</w:t>
      </w:r>
    </w:p>
  </w:comment>
  <w:comment w:id="1210" w:author="Nikki Papenfus" w:date="2025-10-07T13:42:00Z" w:initials="NP">
    <w:p w14:paraId="304CB011" w14:textId="77777777" w:rsidR="008700FD" w:rsidRDefault="008700FD" w:rsidP="008700FD">
      <w:pPr>
        <w:pStyle w:val="CommentText"/>
        <w:jc w:val="left"/>
      </w:pPr>
      <w:r>
        <w:rPr>
          <w:rStyle w:val="CommentReference"/>
        </w:rPr>
        <w:annotationRef/>
      </w:r>
      <w:r>
        <w:rPr>
          <w:lang w:val="en-US"/>
        </w:rPr>
        <w:t>Check if we can email.</w:t>
      </w:r>
    </w:p>
  </w:comment>
  <w:comment w:id="1935" w:author="Nikki Papenfus" w:date="2025-10-06T17:45:00Z" w:initials="NP">
    <w:p w14:paraId="63BE75DC" w14:textId="7B7CBAF7" w:rsidR="004D74AA" w:rsidRDefault="004D74AA" w:rsidP="004D74AA">
      <w:pPr>
        <w:pStyle w:val="CommentText"/>
        <w:jc w:val="left"/>
      </w:pPr>
      <w:r>
        <w:rPr>
          <w:rStyle w:val="CommentReference"/>
        </w:rPr>
        <w:annotationRef/>
      </w:r>
      <w:r>
        <w:rPr>
          <w:lang w:val="en-US"/>
        </w:rPr>
        <w:t xml:space="preserve">Update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D6BBE3" w15:done="0"/>
  <w15:commentEx w15:paraId="39755D1B" w15:done="0"/>
  <w15:commentEx w15:paraId="526BD3EA" w15:done="0"/>
  <w15:commentEx w15:paraId="63D010AB" w15:done="0"/>
  <w15:commentEx w15:paraId="6A980DC5" w15:done="0"/>
  <w15:commentEx w15:paraId="3506865B" w15:done="0"/>
  <w15:commentEx w15:paraId="4F6B6F95" w15:done="0"/>
  <w15:commentEx w15:paraId="598C5A89" w15:done="0"/>
  <w15:commentEx w15:paraId="74BB1553" w15:done="0"/>
  <w15:commentEx w15:paraId="567CFF55" w15:paraIdParent="74BB1553" w15:done="0"/>
  <w15:commentEx w15:paraId="2DB9A666" w15:done="0"/>
  <w15:commentEx w15:paraId="304CB011" w15:done="0"/>
  <w15:commentEx w15:paraId="63BE75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7600A8" w16cex:dateUtc="2025-10-07T08:09:00Z"/>
  <w16cex:commentExtensible w16cex:durableId="4313C4D0" w16cex:dateUtc="2025-10-01T08:42:00Z"/>
  <w16cex:commentExtensible w16cex:durableId="0108784C" w16cex:dateUtc="2025-10-06T10:43:00Z"/>
  <w16cex:commentExtensible w16cex:durableId="16797460" w16cex:dateUtc="2025-10-07T08:51:00Z"/>
  <w16cex:commentExtensible w16cex:durableId="721A6BBA" w16cex:dateUtc="2025-10-07T09:15:00Z"/>
  <w16cex:commentExtensible w16cex:durableId="08F1C699" w16cex:dateUtc="2025-10-07T09:20:00Z"/>
  <w16cex:commentExtensible w16cex:durableId="1F4C6B01" w16cex:dateUtc="2025-10-06T15:21:00Z"/>
  <w16cex:commentExtensible w16cex:durableId="7C2C3870" w16cex:dateUtc="2025-10-06T05:59:00Z"/>
  <w16cex:commentExtensible w16cex:durableId="2D05E405" w16cex:dateUtc="2025-10-07T11:23:00Z"/>
  <w16cex:commentExtensible w16cex:durableId="6889CE53" w16cex:dateUtc="2025-10-07T11:29:00Z"/>
  <w16cex:commentExtensible w16cex:durableId="359D08A8" w16cex:dateUtc="2025-10-07T11:30:00Z"/>
  <w16cex:commentExtensible w16cex:durableId="61827B0B" w16cex:dateUtc="2025-10-07T11:42:00Z"/>
  <w16cex:commentExtensible w16cex:durableId="05B84160" w16cex:dateUtc="2025-10-06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D6BBE3" w16cid:durableId="167600A8"/>
  <w16cid:commentId w16cid:paraId="39755D1B" w16cid:durableId="4313C4D0"/>
  <w16cid:commentId w16cid:paraId="526BD3EA" w16cid:durableId="0108784C"/>
  <w16cid:commentId w16cid:paraId="63D010AB" w16cid:durableId="16797460"/>
  <w16cid:commentId w16cid:paraId="6A980DC5" w16cid:durableId="721A6BBA"/>
  <w16cid:commentId w16cid:paraId="3506865B" w16cid:durableId="08F1C699"/>
  <w16cid:commentId w16cid:paraId="4F6B6F95" w16cid:durableId="1F4C6B01"/>
  <w16cid:commentId w16cid:paraId="598C5A89" w16cid:durableId="7C2C3870"/>
  <w16cid:commentId w16cid:paraId="74BB1553" w16cid:durableId="2D05E405"/>
  <w16cid:commentId w16cid:paraId="567CFF55" w16cid:durableId="6889CE53"/>
  <w16cid:commentId w16cid:paraId="2DB9A666" w16cid:durableId="359D08A8"/>
  <w16cid:commentId w16cid:paraId="304CB011" w16cid:durableId="61827B0B"/>
  <w16cid:commentId w16cid:paraId="63BE75DC" w16cid:durableId="05B841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6ACDC" w14:textId="77777777" w:rsidR="00A950FF" w:rsidRPr="00467F3C" w:rsidRDefault="00A950FF" w:rsidP="0030456F">
      <w:r w:rsidRPr="00467F3C">
        <w:separator/>
      </w:r>
    </w:p>
    <w:p w14:paraId="7E0225AC" w14:textId="77777777" w:rsidR="00A950FF" w:rsidRPr="00467F3C" w:rsidRDefault="00A950FF" w:rsidP="0030456F"/>
    <w:p w14:paraId="336C28B4" w14:textId="77777777" w:rsidR="00A950FF" w:rsidRPr="00467F3C" w:rsidRDefault="00A950FF" w:rsidP="0030456F"/>
    <w:p w14:paraId="576254EF" w14:textId="77777777" w:rsidR="00A950FF" w:rsidRPr="00467F3C" w:rsidRDefault="00A950FF" w:rsidP="0030456F"/>
  </w:endnote>
  <w:endnote w:type="continuationSeparator" w:id="0">
    <w:p w14:paraId="1852FE63" w14:textId="77777777" w:rsidR="00A950FF" w:rsidRPr="00467F3C" w:rsidRDefault="00A950FF" w:rsidP="0030456F">
      <w:r w:rsidRPr="00467F3C">
        <w:continuationSeparator/>
      </w:r>
    </w:p>
    <w:p w14:paraId="42F5CACC" w14:textId="77777777" w:rsidR="00A950FF" w:rsidRPr="00467F3C" w:rsidRDefault="00A950FF" w:rsidP="0030456F"/>
    <w:p w14:paraId="6A71BBBD" w14:textId="77777777" w:rsidR="00A950FF" w:rsidRPr="00467F3C" w:rsidRDefault="00A950FF" w:rsidP="0030456F"/>
    <w:p w14:paraId="283C3461" w14:textId="77777777" w:rsidR="00A950FF" w:rsidRPr="00467F3C" w:rsidRDefault="00A950FF" w:rsidP="003045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30323689"/>
      <w:docPartObj>
        <w:docPartGallery w:val="Page Numbers (Bottom of Page)"/>
        <w:docPartUnique/>
      </w:docPartObj>
    </w:sdtPr>
    <w:sdtContent>
      <w:p w14:paraId="2E1ED3B4" w14:textId="77777777" w:rsidR="00FC07D1" w:rsidRPr="00467F3C" w:rsidRDefault="00FC07D1" w:rsidP="0030456F">
        <w:pPr>
          <w:pStyle w:val="Footer"/>
          <w:rPr>
            <w:rStyle w:val="PageNumber"/>
          </w:rPr>
        </w:pPr>
        <w:r w:rsidRPr="00467F3C">
          <w:rPr>
            <w:rStyle w:val="PageNumber"/>
          </w:rPr>
          <w:fldChar w:fldCharType="begin"/>
        </w:r>
        <w:r w:rsidRPr="00467F3C">
          <w:rPr>
            <w:rStyle w:val="PageNumber"/>
          </w:rPr>
          <w:instrText xml:space="preserve"> PAGE </w:instrText>
        </w:r>
        <w:r w:rsidRPr="00467F3C">
          <w:rPr>
            <w:rStyle w:val="PageNumber"/>
          </w:rPr>
          <w:fldChar w:fldCharType="end"/>
        </w:r>
      </w:p>
    </w:sdtContent>
  </w:sdt>
  <w:p w14:paraId="6FAC5AE8" w14:textId="77777777" w:rsidR="00FC07D1" w:rsidRPr="00467F3C" w:rsidRDefault="00FC07D1" w:rsidP="0030456F">
    <w:pPr>
      <w:pStyle w:val="Footer"/>
    </w:pPr>
  </w:p>
  <w:p w14:paraId="4228712A" w14:textId="77777777" w:rsidR="00001142" w:rsidRPr="00467F3C" w:rsidRDefault="00001142" w:rsidP="0030456F"/>
  <w:p w14:paraId="248A2DE7" w14:textId="77777777" w:rsidR="0083530E" w:rsidRPr="00467F3C" w:rsidRDefault="0083530E" w:rsidP="0030456F"/>
  <w:p w14:paraId="640FC1FF" w14:textId="77777777" w:rsidR="00884863" w:rsidRPr="00467F3C" w:rsidRDefault="00884863" w:rsidP="003045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4C213" w14:textId="5681E62B" w:rsidR="00D22C12" w:rsidRPr="00467F3C" w:rsidRDefault="00C7049F" w:rsidP="00EE2AE8">
    <w:pPr>
      <w:pStyle w:val="Footer"/>
      <w:tabs>
        <w:tab w:val="clear" w:pos="4680"/>
        <w:tab w:val="clear" w:pos="9360"/>
        <w:tab w:val="center" w:pos="3969"/>
        <w:tab w:val="right" w:pos="8789"/>
      </w:tabs>
      <w:rPr>
        <w:sz w:val="16"/>
        <w:szCs w:val="16"/>
      </w:rPr>
    </w:pPr>
    <w:sdt>
      <w:sdtPr>
        <w:rPr>
          <w:sz w:val="16"/>
          <w:szCs w:val="16"/>
        </w:rPr>
        <w:alias w:val="Keywords"/>
        <w:tag w:val=""/>
        <w:id w:val="-1258516842"/>
        <w:dataBinding w:prefixMappings="xmlns:ns0='http://purl.org/dc/elements/1.1/' xmlns:ns1='http://schemas.openxmlformats.org/package/2006/metadata/core-properties' " w:xpath="/ns1:coreProperties[1]/ns1:keywords[1]" w:storeItemID="{6C3C8BC8-F283-45AE-878A-BAB7291924A1}"/>
        <w:text/>
      </w:sdtPr>
      <w:sdtContent>
        <w:r w:rsidR="00AA7E1C" w:rsidRPr="00467F3C">
          <w:rPr>
            <w:sz w:val="16"/>
            <w:szCs w:val="16"/>
          </w:rPr>
          <w:t>Grainger plc</w:t>
        </w:r>
      </w:sdtContent>
    </w:sdt>
    <w:r w:rsidR="00FC07D1" w:rsidRPr="00467F3C">
      <w:rPr>
        <w:sz w:val="16"/>
        <w:szCs w:val="16"/>
      </w:rPr>
      <w:t xml:space="preserve"> </w:t>
    </w:r>
    <w:r w:rsidR="00FC07D1" w:rsidRPr="00467F3C">
      <w:rPr>
        <w:color w:val="BCD727"/>
        <w:sz w:val="16"/>
        <w:szCs w:val="16"/>
      </w:rPr>
      <w:t>|</w:t>
    </w:r>
    <w:r w:rsidR="00FC07D1" w:rsidRPr="00467F3C">
      <w:rPr>
        <w:sz w:val="16"/>
        <w:szCs w:val="16"/>
      </w:rPr>
      <w:t xml:space="preserve"> </w:t>
    </w:r>
    <w:sdt>
      <w:sdtPr>
        <w:rPr>
          <w:sz w:val="16"/>
          <w:szCs w:val="16"/>
        </w:rPr>
        <w:alias w:val="Title"/>
        <w:tag w:val=""/>
        <w:id w:val="-2031636450"/>
        <w:dataBinding w:prefixMappings="xmlns:ns0='http://purl.org/dc/elements/1.1/' xmlns:ns1='http://schemas.openxmlformats.org/package/2006/metadata/core-properties' " w:xpath="/ns1:coreProperties[1]/ns0:title[1]" w:storeItemID="{6C3C8BC8-F283-45AE-878A-BAB7291924A1}"/>
        <w:text/>
      </w:sdtPr>
      <w:sdtContent>
        <w:r w:rsidR="003526CB" w:rsidRPr="00467F3C">
          <w:rPr>
            <w:sz w:val="16"/>
            <w:szCs w:val="16"/>
          </w:rPr>
          <w:t>Proposal</w:t>
        </w:r>
      </w:sdtContent>
    </w:sdt>
    <w:r w:rsidR="007917EB" w:rsidRPr="00467F3C">
      <w:rPr>
        <w:sz w:val="16"/>
        <w:szCs w:val="16"/>
      </w:rPr>
      <w:tab/>
    </w:r>
    <w:r w:rsidR="00D73B44" w:rsidRPr="00467F3C">
      <w:rPr>
        <w:rStyle w:val="PageNumber"/>
        <w:color w:val="6E7878"/>
        <w:kern w:val="0"/>
        <w:sz w:val="16"/>
        <w:szCs w:val="16"/>
      </w:rPr>
      <w:tab/>
    </w:r>
    <w:r w:rsidR="00D22C12" w:rsidRPr="00467F3C">
      <w:rPr>
        <w:rStyle w:val="PageNumber"/>
        <w:color w:val="6E7878"/>
        <w:kern w:val="0"/>
        <w:sz w:val="16"/>
        <w:szCs w:val="16"/>
      </w:rPr>
      <w:t xml:space="preserve">Page </w:t>
    </w:r>
    <w:r w:rsidR="00D22C12" w:rsidRPr="00467F3C">
      <w:rPr>
        <w:rStyle w:val="PageNumber"/>
        <w:color w:val="6E7878"/>
        <w:kern w:val="0"/>
        <w:sz w:val="16"/>
        <w:szCs w:val="16"/>
      </w:rPr>
      <w:fldChar w:fldCharType="begin"/>
    </w:r>
    <w:r w:rsidR="00D22C12" w:rsidRPr="00467F3C">
      <w:rPr>
        <w:rStyle w:val="PageNumber"/>
        <w:color w:val="6E7878"/>
        <w:kern w:val="0"/>
        <w:sz w:val="16"/>
        <w:szCs w:val="16"/>
      </w:rPr>
      <w:instrText xml:space="preserve"> PAGE </w:instrText>
    </w:r>
    <w:r w:rsidR="00D22C12" w:rsidRPr="00467F3C">
      <w:rPr>
        <w:rStyle w:val="PageNumber"/>
        <w:color w:val="6E7878"/>
        <w:kern w:val="0"/>
        <w:sz w:val="16"/>
        <w:szCs w:val="16"/>
      </w:rPr>
      <w:fldChar w:fldCharType="separate"/>
    </w:r>
    <w:r w:rsidR="00D22C12" w:rsidRPr="00467F3C">
      <w:rPr>
        <w:rStyle w:val="PageNumber"/>
        <w:color w:val="6E7878"/>
        <w:kern w:val="0"/>
        <w:sz w:val="16"/>
        <w:szCs w:val="16"/>
      </w:rPr>
      <w:t>8</w:t>
    </w:r>
    <w:r w:rsidR="00D22C12" w:rsidRPr="00467F3C">
      <w:rPr>
        <w:rStyle w:val="PageNumber"/>
        <w:color w:val="6E7878"/>
        <w:kern w:val="0"/>
        <w:sz w:val="16"/>
        <w:szCs w:val="16"/>
      </w:rPr>
      <w:fldChar w:fldCharType="end"/>
    </w:r>
    <w:r w:rsidR="00D22C12" w:rsidRPr="00467F3C">
      <w:rPr>
        <w:rStyle w:val="PageNumber"/>
        <w:color w:val="6E7878"/>
        <w:kern w:val="0"/>
        <w:sz w:val="16"/>
        <w:szCs w:val="16"/>
      </w:rPr>
      <w:t xml:space="preserve"> of </w:t>
    </w:r>
    <w:r w:rsidR="00D22C12" w:rsidRPr="00467F3C">
      <w:rPr>
        <w:rStyle w:val="PageNumber"/>
        <w:color w:val="6E7878"/>
        <w:kern w:val="0"/>
        <w:sz w:val="16"/>
        <w:szCs w:val="16"/>
      </w:rPr>
      <w:fldChar w:fldCharType="begin"/>
    </w:r>
    <w:r w:rsidR="00D22C12" w:rsidRPr="00467F3C">
      <w:rPr>
        <w:rStyle w:val="PageNumber"/>
        <w:color w:val="6E7878"/>
        <w:kern w:val="0"/>
        <w:sz w:val="16"/>
        <w:szCs w:val="16"/>
      </w:rPr>
      <w:instrText xml:space="preserve"> NUMPAGES </w:instrText>
    </w:r>
    <w:r w:rsidR="00D22C12" w:rsidRPr="00467F3C">
      <w:rPr>
        <w:rStyle w:val="PageNumber"/>
        <w:color w:val="6E7878"/>
        <w:kern w:val="0"/>
        <w:sz w:val="16"/>
        <w:szCs w:val="16"/>
      </w:rPr>
      <w:fldChar w:fldCharType="separate"/>
    </w:r>
    <w:r w:rsidR="00D22C12" w:rsidRPr="00467F3C">
      <w:rPr>
        <w:rStyle w:val="PageNumber"/>
        <w:color w:val="6E7878"/>
        <w:kern w:val="0"/>
        <w:sz w:val="16"/>
        <w:szCs w:val="16"/>
      </w:rPr>
      <w:t>13</w:t>
    </w:r>
    <w:r w:rsidR="00D22C12" w:rsidRPr="00467F3C">
      <w:rPr>
        <w:rStyle w:val="PageNumber"/>
        <w:color w:val="6E7878"/>
        <w:kern w:val="0"/>
        <w:sz w:val="16"/>
        <w:szCs w:val="16"/>
      </w:rPr>
      <w:fldChar w:fldCharType="end"/>
    </w:r>
  </w:p>
  <w:p w14:paraId="3DB60F64" w14:textId="77777777" w:rsidR="009970A4" w:rsidRPr="00467F3C" w:rsidRDefault="009970A4" w:rsidP="0030456F">
    <w:pPr>
      <w:pStyle w:val="Footer"/>
    </w:pPr>
  </w:p>
  <w:p w14:paraId="0C79340A" w14:textId="77777777" w:rsidR="00884863" w:rsidRPr="00467F3C" w:rsidRDefault="00884863" w:rsidP="003045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A46C4" w14:textId="77777777" w:rsidR="00A950FF" w:rsidRPr="00467F3C" w:rsidRDefault="00A950FF" w:rsidP="0030456F">
      <w:r w:rsidRPr="00467F3C">
        <w:separator/>
      </w:r>
    </w:p>
    <w:p w14:paraId="01398661" w14:textId="77777777" w:rsidR="00A950FF" w:rsidRPr="00467F3C" w:rsidRDefault="00A950FF" w:rsidP="0030456F"/>
    <w:p w14:paraId="16E4DB0F" w14:textId="77777777" w:rsidR="00A950FF" w:rsidRPr="00467F3C" w:rsidRDefault="00A950FF" w:rsidP="0030456F"/>
    <w:p w14:paraId="64B47B2E" w14:textId="77777777" w:rsidR="00A950FF" w:rsidRPr="00467F3C" w:rsidRDefault="00A950FF" w:rsidP="0030456F"/>
  </w:footnote>
  <w:footnote w:type="continuationSeparator" w:id="0">
    <w:p w14:paraId="79458AE7" w14:textId="77777777" w:rsidR="00A950FF" w:rsidRPr="00467F3C" w:rsidRDefault="00A950FF" w:rsidP="0030456F">
      <w:r w:rsidRPr="00467F3C">
        <w:continuationSeparator/>
      </w:r>
    </w:p>
    <w:p w14:paraId="7BEEC968" w14:textId="77777777" w:rsidR="00A950FF" w:rsidRPr="00467F3C" w:rsidRDefault="00A950FF" w:rsidP="0030456F"/>
    <w:p w14:paraId="12B1A6FA" w14:textId="77777777" w:rsidR="00A950FF" w:rsidRPr="00467F3C" w:rsidRDefault="00A950FF" w:rsidP="0030456F"/>
    <w:p w14:paraId="445F729A" w14:textId="77777777" w:rsidR="00A950FF" w:rsidRPr="00467F3C" w:rsidRDefault="00A950FF" w:rsidP="003045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5C3BF" w14:textId="77777777" w:rsidR="00FC07D1" w:rsidRPr="00467F3C" w:rsidRDefault="00FC07D1" w:rsidP="0030456F">
    <w:pPr>
      <w:pStyle w:val="Header"/>
    </w:pPr>
    <w:r w:rsidRPr="00467F3C">
      <w:rPr>
        <w:noProof/>
      </w:rPr>
      <w:drawing>
        <wp:anchor distT="0" distB="0" distL="114300" distR="114300" simplePos="0" relativeHeight="251658241" behindDoc="0" locked="0" layoutInCell="1" allowOverlap="1" wp14:anchorId="60F49232" wp14:editId="219971E4">
          <wp:simplePos x="0" y="0"/>
          <wp:positionH relativeFrom="column">
            <wp:posOffset>5243830</wp:posOffset>
          </wp:positionH>
          <wp:positionV relativeFrom="paragraph">
            <wp:posOffset>-97790</wp:posOffset>
          </wp:positionV>
          <wp:extent cx="1170305" cy="362628"/>
          <wp:effectExtent l="0" t="0" r="0" b="5715"/>
          <wp:wrapNone/>
          <wp:docPr id="17364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1832" name="Graphic 100882183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170305" cy="362628"/>
                  </a:xfrm>
                  <a:prstGeom prst="rect">
                    <a:avLst/>
                  </a:prstGeom>
                </pic:spPr>
              </pic:pic>
            </a:graphicData>
          </a:graphic>
          <wp14:sizeRelH relativeFrom="page">
            <wp14:pctWidth>0</wp14:pctWidth>
          </wp14:sizeRelH>
          <wp14:sizeRelV relativeFrom="page">
            <wp14:pctHeight>0</wp14:pctHeight>
          </wp14:sizeRelV>
        </wp:anchor>
      </w:drawing>
    </w:r>
  </w:p>
  <w:p w14:paraId="3793296A" w14:textId="77777777" w:rsidR="0083530E" w:rsidRPr="00467F3C" w:rsidRDefault="0083530E" w:rsidP="0030456F"/>
  <w:p w14:paraId="23A895BC" w14:textId="77777777" w:rsidR="00884863" w:rsidRPr="00467F3C" w:rsidRDefault="00884863" w:rsidP="003045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81979" w14:textId="77777777" w:rsidR="009E1AEF" w:rsidRPr="00467F3C" w:rsidRDefault="000D4732" w:rsidP="0030456F">
    <w:pPr>
      <w:pStyle w:val="Header"/>
    </w:pPr>
    <w:r w:rsidRPr="00467F3C">
      <w:rPr>
        <w:noProof/>
      </w:rPr>
      <w:drawing>
        <wp:anchor distT="0" distB="0" distL="114300" distR="114300" simplePos="0" relativeHeight="251658240" behindDoc="1" locked="0" layoutInCell="1" allowOverlap="1" wp14:anchorId="16B2F69F" wp14:editId="6AABED7A">
          <wp:simplePos x="0" y="0"/>
          <wp:positionH relativeFrom="column">
            <wp:posOffset>-906780</wp:posOffset>
          </wp:positionH>
          <wp:positionV relativeFrom="paragraph">
            <wp:posOffset>-297815</wp:posOffset>
          </wp:positionV>
          <wp:extent cx="7534800" cy="10659600"/>
          <wp:effectExtent l="0" t="0" r="9525" b="8890"/>
          <wp:wrapNone/>
          <wp:docPr id="177778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77558" name="Picture 1814777558"/>
                  <pic:cNvPicPr/>
                </pic:nvPicPr>
                <pic:blipFill>
                  <a:blip r:embed="rId1">
                    <a:extLst>
                      <a:ext uri="{28A0092B-C50C-407E-A947-70E740481C1C}">
                        <a14:useLocalDpi xmlns:a14="http://schemas.microsoft.com/office/drawing/2010/main" val="0"/>
                      </a:ext>
                    </a:extLst>
                  </a:blip>
                  <a:stretch>
                    <a:fillRect/>
                  </a:stretch>
                </pic:blipFill>
                <pic:spPr>
                  <a:xfrm>
                    <a:off x="0" y="0"/>
                    <a:ext cx="7534800" cy="10659600"/>
                  </a:xfrm>
                  <a:prstGeom prst="rect">
                    <a:avLst/>
                  </a:prstGeom>
                </pic:spPr>
              </pic:pic>
            </a:graphicData>
          </a:graphic>
          <wp14:sizeRelH relativeFrom="margin">
            <wp14:pctWidth>0</wp14:pctWidth>
          </wp14:sizeRelH>
          <wp14:sizeRelV relativeFrom="margin">
            <wp14:pctHeight>0</wp14:pctHeight>
          </wp14:sizeRelV>
        </wp:anchor>
      </w:drawing>
    </w:r>
    <w:r w:rsidR="00E37B2A" w:rsidRPr="00467F3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02B2F"/>
    <w:multiLevelType w:val="hybridMultilevel"/>
    <w:tmpl w:val="D9842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A5ADA"/>
    <w:multiLevelType w:val="multilevel"/>
    <w:tmpl w:val="ACE0823E"/>
    <w:name w:val="Body List Style"/>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 w15:restartNumberingAfterBreak="0">
    <w:nsid w:val="128F393E"/>
    <w:multiLevelType w:val="multilevel"/>
    <w:tmpl w:val="341806E6"/>
    <w:lvl w:ilvl="0">
      <w:start w:val="1"/>
      <w:numFmt w:val="decimal"/>
      <w:lvlText w:val="%1."/>
      <w:lvlJc w:val="left"/>
      <w:pPr>
        <w:tabs>
          <w:tab w:val="num" w:pos="964"/>
        </w:tabs>
        <w:ind w:left="737" w:hanging="340"/>
      </w:pPr>
      <w:rPr>
        <w:rFonts w:ascii="Verdana" w:hAnsi="Verdana" w:hint="default"/>
        <w:b w:val="0"/>
        <w:i w:val="0"/>
        <w:color w:val="auto"/>
        <w:sz w:val="18"/>
      </w:rPr>
    </w:lvl>
    <w:lvl w:ilvl="1">
      <w:start w:val="1"/>
      <w:numFmt w:val="lowerLetter"/>
      <w:lvlText w:val="%2."/>
      <w:lvlJc w:val="left"/>
      <w:pPr>
        <w:tabs>
          <w:tab w:val="num" w:pos="1304"/>
        </w:tabs>
        <w:ind w:left="1077" w:hanging="340"/>
      </w:pPr>
      <w:rPr>
        <w:rFonts w:hint="default"/>
      </w:rPr>
    </w:lvl>
    <w:lvl w:ilvl="2">
      <w:start w:val="1"/>
      <w:numFmt w:val="lowerRoman"/>
      <w:lvlText w:val="%3."/>
      <w:lvlJc w:val="left"/>
      <w:pPr>
        <w:tabs>
          <w:tab w:val="num" w:pos="1644"/>
        </w:tabs>
        <w:ind w:left="1417" w:hanging="340"/>
      </w:pPr>
      <w:rPr>
        <w:rFonts w:hint="default"/>
      </w:rPr>
    </w:lvl>
    <w:lvl w:ilvl="3">
      <w:start w:val="1"/>
      <w:numFmt w:val="decimal"/>
      <w:lvlText w:val="%4."/>
      <w:lvlJc w:val="left"/>
      <w:pPr>
        <w:tabs>
          <w:tab w:val="num" w:pos="1984"/>
        </w:tabs>
        <w:ind w:left="1757" w:hanging="340"/>
      </w:pPr>
      <w:rPr>
        <w:rFonts w:hint="default"/>
      </w:rPr>
    </w:lvl>
    <w:lvl w:ilvl="4">
      <w:start w:val="1"/>
      <w:numFmt w:val="lowerLetter"/>
      <w:lvlText w:val="%5."/>
      <w:lvlJc w:val="left"/>
      <w:pPr>
        <w:tabs>
          <w:tab w:val="num" w:pos="2324"/>
        </w:tabs>
        <w:ind w:left="2097" w:hanging="340"/>
      </w:pPr>
      <w:rPr>
        <w:rFonts w:hint="default"/>
      </w:rPr>
    </w:lvl>
    <w:lvl w:ilvl="5">
      <w:start w:val="1"/>
      <w:numFmt w:val="lowerRoman"/>
      <w:lvlText w:val="%6."/>
      <w:lvlJc w:val="right"/>
      <w:pPr>
        <w:tabs>
          <w:tab w:val="num" w:pos="2664"/>
        </w:tabs>
        <w:ind w:left="2437" w:hanging="340"/>
      </w:pPr>
      <w:rPr>
        <w:rFonts w:hint="default"/>
      </w:rPr>
    </w:lvl>
    <w:lvl w:ilvl="6">
      <w:start w:val="1"/>
      <w:numFmt w:val="decimal"/>
      <w:lvlText w:val="%7."/>
      <w:lvlJc w:val="left"/>
      <w:pPr>
        <w:tabs>
          <w:tab w:val="num" w:pos="3004"/>
        </w:tabs>
        <w:ind w:left="2777" w:hanging="340"/>
      </w:pPr>
      <w:rPr>
        <w:rFonts w:hint="default"/>
      </w:rPr>
    </w:lvl>
    <w:lvl w:ilvl="7">
      <w:start w:val="1"/>
      <w:numFmt w:val="lowerLetter"/>
      <w:lvlText w:val="%8."/>
      <w:lvlJc w:val="left"/>
      <w:pPr>
        <w:tabs>
          <w:tab w:val="num" w:pos="3344"/>
        </w:tabs>
        <w:ind w:left="3117" w:hanging="340"/>
      </w:pPr>
      <w:rPr>
        <w:rFonts w:hint="default"/>
      </w:rPr>
    </w:lvl>
    <w:lvl w:ilvl="8">
      <w:start w:val="1"/>
      <w:numFmt w:val="lowerRoman"/>
      <w:lvlText w:val="%9."/>
      <w:lvlJc w:val="right"/>
      <w:pPr>
        <w:tabs>
          <w:tab w:val="num" w:pos="3684"/>
        </w:tabs>
        <w:ind w:left="3457" w:hanging="340"/>
      </w:pPr>
      <w:rPr>
        <w:rFonts w:hint="default"/>
      </w:rPr>
    </w:lvl>
  </w:abstractNum>
  <w:abstractNum w:abstractNumId="3" w15:restartNumberingAfterBreak="0">
    <w:nsid w:val="12A31991"/>
    <w:multiLevelType w:val="multilevel"/>
    <w:tmpl w:val="B950DDBA"/>
    <w:styleLink w:val="Style1"/>
    <w:lvl w:ilvl="0">
      <w:start w:val="1"/>
      <w:numFmt w:val="lowerRoman"/>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77238A0"/>
    <w:multiLevelType w:val="hybridMultilevel"/>
    <w:tmpl w:val="0C72AFC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B6A6AD0"/>
    <w:multiLevelType w:val="multilevel"/>
    <w:tmpl w:val="CB088F96"/>
    <w:styleLink w:val="CurrentList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color w:val="BCD727"/>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FF06D77"/>
    <w:multiLevelType w:val="multilevel"/>
    <w:tmpl w:val="017AE5F0"/>
    <w:styleLink w:val="CurrentList6"/>
    <w:lvl w:ilvl="0">
      <w:start w:val="1"/>
      <w:numFmt w:val="bullet"/>
      <w:lvlText w:val=""/>
      <w:lvlJc w:val="left"/>
      <w:pPr>
        <w:ind w:left="216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84D5172"/>
    <w:multiLevelType w:val="multilevel"/>
    <w:tmpl w:val="6EE83BDC"/>
    <w:lvl w:ilvl="0">
      <w:start w:val="1"/>
      <w:numFmt w:val="decimal"/>
      <w:pStyle w:val="Level1Heading"/>
      <w:lvlText w:val="%1."/>
      <w:lvlJc w:val="left"/>
      <w:pPr>
        <w:ind w:left="567" w:hanging="567"/>
      </w:pPr>
      <w:rPr>
        <w:rFonts w:hint="default"/>
      </w:rPr>
    </w:lvl>
    <w:lvl w:ilvl="1">
      <w:start w:val="1"/>
      <w:numFmt w:val="decimal"/>
      <w:pStyle w:val="Level2Heading"/>
      <w:lvlText w:val="%1.%2"/>
      <w:lvlJc w:val="left"/>
      <w:pPr>
        <w:ind w:left="709" w:hanging="567"/>
      </w:pPr>
      <w:rPr>
        <w:rFonts w:hint="default"/>
      </w:rPr>
    </w:lvl>
    <w:lvl w:ilvl="2">
      <w:start w:val="1"/>
      <w:numFmt w:val="decimal"/>
      <w:pStyle w:val="Level3Heading"/>
      <w:lvlText w:val="%1.%2.%3"/>
      <w:lvlJc w:val="left"/>
      <w:pPr>
        <w:ind w:left="794" w:hanging="794"/>
      </w:pPr>
      <w:rPr>
        <w:rFonts w:hint="default"/>
      </w:rPr>
    </w:lvl>
    <w:lvl w:ilvl="3">
      <w:start w:val="1"/>
      <w:numFmt w:val="decimal"/>
      <w:pStyle w:val="Level4Heading"/>
      <w:lvlText w:val="%1.%2.%3.%4"/>
      <w:lvlJc w:val="left"/>
      <w:pPr>
        <w:ind w:left="992" w:hanging="992"/>
      </w:pPr>
      <w:rPr>
        <w:rFonts w:hint="default"/>
      </w:rPr>
    </w:lvl>
    <w:lvl w:ilvl="4">
      <w:start w:val="1"/>
      <w:numFmt w:val="decimal"/>
      <w:pStyle w:val="Level5Heading"/>
      <w:lvlText w:val="%1.%2.%3.%4.%5"/>
      <w:lvlJc w:val="left"/>
      <w:pPr>
        <w:ind w:left="1219" w:hanging="1219"/>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2C2B22CE"/>
    <w:multiLevelType w:val="multilevel"/>
    <w:tmpl w:val="1FDA4A6A"/>
    <w:styleLink w:val="1NumberedList1"/>
    <w:lvl w:ilvl="0">
      <w:start w:val="1"/>
      <w:numFmt w:val="decimal"/>
      <w:lvlText w:val="%1."/>
      <w:lvlJc w:val="left"/>
      <w:pPr>
        <w:ind w:left="659" w:hanging="432"/>
      </w:pPr>
      <w:rPr>
        <w:rFonts w:ascii="Verdana" w:hAnsi="Verdana" w:hint="default"/>
        <w:color w:val="000000"/>
        <w:sz w:val="18"/>
      </w:rPr>
    </w:lvl>
    <w:lvl w:ilvl="1">
      <w:start w:val="1"/>
      <w:numFmt w:val="decimal"/>
      <w:lvlText w:val="%1.%2"/>
      <w:lvlJc w:val="left"/>
      <w:pPr>
        <w:ind w:left="803" w:hanging="576"/>
      </w:pPr>
      <w:rPr>
        <w:rFonts w:hint="default"/>
      </w:rPr>
    </w:lvl>
    <w:lvl w:ilvl="2">
      <w:start w:val="1"/>
      <w:numFmt w:val="decimal"/>
      <w:lvlText w:val="%1.%2.%3"/>
      <w:lvlJc w:val="left"/>
      <w:pPr>
        <w:ind w:left="947" w:hanging="720"/>
      </w:pPr>
      <w:rPr>
        <w:rFonts w:hint="default"/>
      </w:rPr>
    </w:lvl>
    <w:lvl w:ilvl="3">
      <w:start w:val="1"/>
      <w:numFmt w:val="decimal"/>
      <w:lvlText w:val="%1.%2.%3.%4"/>
      <w:lvlJc w:val="left"/>
      <w:pPr>
        <w:ind w:left="1091" w:hanging="864"/>
      </w:pPr>
      <w:rPr>
        <w:rFonts w:hint="default"/>
      </w:rPr>
    </w:lvl>
    <w:lvl w:ilvl="4">
      <w:start w:val="1"/>
      <w:numFmt w:val="decimal"/>
      <w:lvlText w:val="%1.%2.%3.%4.%5"/>
      <w:lvlJc w:val="left"/>
      <w:pPr>
        <w:ind w:left="1235" w:hanging="1008"/>
      </w:pPr>
      <w:rPr>
        <w:rFonts w:hint="default"/>
      </w:rPr>
    </w:lvl>
    <w:lvl w:ilvl="5">
      <w:start w:val="1"/>
      <w:numFmt w:val="decimal"/>
      <w:lvlText w:val="%1.%2.%3.%4.%5.%6"/>
      <w:lvlJc w:val="left"/>
      <w:pPr>
        <w:ind w:left="1379" w:hanging="1152"/>
      </w:pPr>
      <w:rPr>
        <w:rFonts w:hint="default"/>
      </w:rPr>
    </w:lvl>
    <w:lvl w:ilvl="6">
      <w:start w:val="1"/>
      <w:numFmt w:val="decimal"/>
      <w:lvlText w:val="%1.%2.%3.%4.%5.%6.%7"/>
      <w:lvlJc w:val="left"/>
      <w:pPr>
        <w:ind w:left="1523" w:hanging="1296"/>
      </w:pPr>
      <w:rPr>
        <w:rFonts w:hint="default"/>
      </w:rPr>
    </w:lvl>
    <w:lvl w:ilvl="7">
      <w:start w:val="1"/>
      <w:numFmt w:val="decimal"/>
      <w:lvlText w:val="%1.%2.%3.%4.%5.%6.%7.%8"/>
      <w:lvlJc w:val="left"/>
      <w:pPr>
        <w:ind w:left="1667" w:hanging="1440"/>
      </w:pPr>
      <w:rPr>
        <w:rFonts w:hint="default"/>
      </w:rPr>
    </w:lvl>
    <w:lvl w:ilvl="8">
      <w:start w:val="1"/>
      <w:numFmt w:val="decimal"/>
      <w:lvlText w:val="%1.%2.%3.%4.%5.%6.%7.%8.%9"/>
      <w:lvlJc w:val="left"/>
      <w:pPr>
        <w:ind w:left="1811" w:hanging="1584"/>
      </w:pPr>
      <w:rPr>
        <w:rFonts w:hint="default"/>
      </w:rPr>
    </w:lvl>
  </w:abstractNum>
  <w:abstractNum w:abstractNumId="9" w15:restartNumberingAfterBreak="0">
    <w:nsid w:val="2E5063C5"/>
    <w:multiLevelType w:val="multilevel"/>
    <w:tmpl w:val="A52C1732"/>
    <w:lvl w:ilvl="0">
      <w:start w:val="1"/>
      <w:numFmt w:val="bullet"/>
      <w:lvlText w:val=""/>
      <w:lvlJc w:val="left"/>
      <w:pPr>
        <w:tabs>
          <w:tab w:val="num" w:pos="567"/>
        </w:tabs>
        <w:ind w:left="340" w:hanging="340"/>
      </w:pPr>
      <w:rPr>
        <w:rFonts w:ascii="Symbol" w:hAnsi="Symbol" w:hint="default"/>
        <w:b w:val="0"/>
        <w:i w:val="0"/>
        <w:color w:val="auto"/>
        <w:sz w:val="18"/>
      </w:rPr>
    </w:lvl>
    <w:lvl w:ilvl="1">
      <w:start w:val="1"/>
      <w:numFmt w:val="lowerLetter"/>
      <w:lvlText w:val="%2."/>
      <w:lvlJc w:val="left"/>
      <w:pPr>
        <w:tabs>
          <w:tab w:val="num" w:pos="907"/>
        </w:tabs>
        <w:ind w:left="680" w:hanging="340"/>
      </w:pPr>
      <w:rPr>
        <w:rFonts w:hint="default"/>
      </w:rPr>
    </w:lvl>
    <w:lvl w:ilvl="2">
      <w:start w:val="1"/>
      <w:numFmt w:val="lowerRoman"/>
      <w:lvlText w:val="%3."/>
      <w:lvlJc w:val="left"/>
      <w:pPr>
        <w:tabs>
          <w:tab w:val="num" w:pos="1247"/>
        </w:tabs>
        <w:ind w:left="1020" w:hanging="340"/>
      </w:pPr>
      <w:rPr>
        <w:rFonts w:hint="default"/>
      </w:rPr>
    </w:lvl>
    <w:lvl w:ilvl="3">
      <w:start w:val="1"/>
      <w:numFmt w:val="decimal"/>
      <w:lvlText w:val="%4."/>
      <w:lvlJc w:val="left"/>
      <w:pPr>
        <w:tabs>
          <w:tab w:val="num" w:pos="1587"/>
        </w:tabs>
        <w:ind w:left="1360" w:hanging="340"/>
      </w:pPr>
      <w:rPr>
        <w:rFonts w:hint="default"/>
      </w:rPr>
    </w:lvl>
    <w:lvl w:ilvl="4">
      <w:start w:val="1"/>
      <w:numFmt w:val="lowerLetter"/>
      <w:lvlText w:val="%5."/>
      <w:lvlJc w:val="left"/>
      <w:pPr>
        <w:tabs>
          <w:tab w:val="num" w:pos="1927"/>
        </w:tabs>
        <w:ind w:left="1700" w:hanging="340"/>
      </w:pPr>
      <w:rPr>
        <w:rFonts w:hint="default"/>
      </w:rPr>
    </w:lvl>
    <w:lvl w:ilvl="5">
      <w:start w:val="1"/>
      <w:numFmt w:val="lowerRoman"/>
      <w:lvlText w:val="%6."/>
      <w:lvlJc w:val="right"/>
      <w:pPr>
        <w:tabs>
          <w:tab w:val="num" w:pos="2267"/>
        </w:tabs>
        <w:ind w:left="2040" w:hanging="340"/>
      </w:pPr>
      <w:rPr>
        <w:rFonts w:hint="default"/>
      </w:rPr>
    </w:lvl>
    <w:lvl w:ilvl="6">
      <w:start w:val="1"/>
      <w:numFmt w:val="decimal"/>
      <w:lvlText w:val="%7."/>
      <w:lvlJc w:val="left"/>
      <w:pPr>
        <w:tabs>
          <w:tab w:val="num" w:pos="2607"/>
        </w:tabs>
        <w:ind w:left="2380" w:hanging="340"/>
      </w:pPr>
      <w:rPr>
        <w:rFonts w:hint="default"/>
      </w:rPr>
    </w:lvl>
    <w:lvl w:ilvl="7">
      <w:start w:val="1"/>
      <w:numFmt w:val="lowerLetter"/>
      <w:lvlText w:val="%8."/>
      <w:lvlJc w:val="left"/>
      <w:pPr>
        <w:tabs>
          <w:tab w:val="num" w:pos="2947"/>
        </w:tabs>
        <w:ind w:left="2720" w:hanging="340"/>
      </w:pPr>
      <w:rPr>
        <w:rFonts w:hint="default"/>
      </w:rPr>
    </w:lvl>
    <w:lvl w:ilvl="8">
      <w:start w:val="1"/>
      <w:numFmt w:val="lowerRoman"/>
      <w:lvlText w:val="%9."/>
      <w:lvlJc w:val="right"/>
      <w:pPr>
        <w:tabs>
          <w:tab w:val="num" w:pos="3287"/>
        </w:tabs>
        <w:ind w:left="3060" w:hanging="340"/>
      </w:pPr>
      <w:rPr>
        <w:rFonts w:hint="default"/>
      </w:rPr>
    </w:lvl>
  </w:abstractNum>
  <w:abstractNum w:abstractNumId="10" w15:restartNumberingAfterBreak="0">
    <w:nsid w:val="2EF93B2D"/>
    <w:multiLevelType w:val="multilevel"/>
    <w:tmpl w:val="3FD2DC2C"/>
    <w:styleLink w:val="CurrentList3"/>
    <w:lvl w:ilvl="0">
      <w:start w:val="1"/>
      <w:numFmt w:val="decimal"/>
      <w:lvlText w:val="%1."/>
      <w:lvlJc w:val="left"/>
      <w:pPr>
        <w:ind w:left="2535" w:hanging="360"/>
      </w:pPr>
      <w:rPr>
        <w:rFonts w:hint="default"/>
      </w:rPr>
    </w:lvl>
    <w:lvl w:ilvl="1">
      <w:start w:val="1"/>
      <w:numFmt w:val="decimal"/>
      <w:isLgl/>
      <w:lvlText w:val="%1.%2"/>
      <w:lvlJc w:val="left"/>
      <w:pPr>
        <w:ind w:left="2940" w:hanging="765"/>
      </w:pPr>
      <w:rPr>
        <w:rFonts w:hint="default"/>
      </w:rPr>
    </w:lvl>
    <w:lvl w:ilvl="2">
      <w:start w:val="2"/>
      <w:numFmt w:val="decimal"/>
      <w:isLgl/>
      <w:lvlText w:val="%1.%2.%3"/>
      <w:lvlJc w:val="left"/>
      <w:pPr>
        <w:ind w:left="3255" w:hanging="1080"/>
      </w:pPr>
      <w:rPr>
        <w:rFonts w:hint="default"/>
      </w:rPr>
    </w:lvl>
    <w:lvl w:ilvl="3">
      <w:start w:val="1"/>
      <w:numFmt w:val="decimal"/>
      <w:isLgl/>
      <w:lvlText w:val="%1.%2.%3.%4"/>
      <w:lvlJc w:val="left"/>
      <w:pPr>
        <w:ind w:left="3615" w:hanging="1440"/>
      </w:pPr>
      <w:rPr>
        <w:rFonts w:hint="default"/>
      </w:rPr>
    </w:lvl>
    <w:lvl w:ilvl="4">
      <w:start w:val="1"/>
      <w:numFmt w:val="decimal"/>
      <w:isLgl/>
      <w:lvlText w:val="%1.%2.%3.%4.%5"/>
      <w:lvlJc w:val="left"/>
      <w:pPr>
        <w:ind w:left="3615" w:hanging="1440"/>
      </w:pPr>
      <w:rPr>
        <w:rFonts w:hint="default"/>
      </w:rPr>
    </w:lvl>
    <w:lvl w:ilvl="5">
      <w:start w:val="1"/>
      <w:numFmt w:val="decimal"/>
      <w:isLgl/>
      <w:lvlText w:val="%1.%2.%3.%4.%5.%6"/>
      <w:lvlJc w:val="left"/>
      <w:pPr>
        <w:ind w:left="3975" w:hanging="1800"/>
      </w:pPr>
      <w:rPr>
        <w:rFonts w:hint="default"/>
      </w:rPr>
    </w:lvl>
    <w:lvl w:ilvl="6">
      <w:start w:val="1"/>
      <w:numFmt w:val="decimal"/>
      <w:isLgl/>
      <w:lvlText w:val="%1.%2.%3.%4.%5.%6.%7"/>
      <w:lvlJc w:val="left"/>
      <w:pPr>
        <w:ind w:left="4335" w:hanging="2160"/>
      </w:pPr>
      <w:rPr>
        <w:rFonts w:hint="default"/>
      </w:rPr>
    </w:lvl>
    <w:lvl w:ilvl="7">
      <w:start w:val="1"/>
      <w:numFmt w:val="decimal"/>
      <w:isLgl/>
      <w:lvlText w:val="%1.%2.%3.%4.%5.%6.%7.%8"/>
      <w:lvlJc w:val="left"/>
      <w:pPr>
        <w:ind w:left="4695" w:hanging="2520"/>
      </w:pPr>
      <w:rPr>
        <w:rFonts w:hint="default"/>
      </w:rPr>
    </w:lvl>
    <w:lvl w:ilvl="8">
      <w:start w:val="1"/>
      <w:numFmt w:val="decimal"/>
      <w:isLgl/>
      <w:lvlText w:val="%1.%2.%3.%4.%5.%6.%7.%8.%9"/>
      <w:lvlJc w:val="left"/>
      <w:pPr>
        <w:ind w:left="5055" w:hanging="2880"/>
      </w:pPr>
      <w:rPr>
        <w:rFonts w:hint="default"/>
      </w:rPr>
    </w:lvl>
  </w:abstractNum>
  <w:abstractNum w:abstractNumId="11" w15:restartNumberingAfterBreak="0">
    <w:nsid w:val="357E593D"/>
    <w:multiLevelType w:val="multilevel"/>
    <w:tmpl w:val="7E420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944663"/>
    <w:multiLevelType w:val="multilevel"/>
    <w:tmpl w:val="E318A9E0"/>
    <w:styleLink w:val="BulletLevel1"/>
    <w:lvl w:ilvl="0">
      <w:start w:val="1"/>
      <w:numFmt w:val="bullet"/>
      <w:lvlText w:val=""/>
      <w:lvlJc w:val="left"/>
      <w:pPr>
        <w:ind w:left="720" w:hanging="360"/>
      </w:pPr>
      <w:rPr>
        <w:rFonts w:ascii="Symbol" w:hAnsi="Symbol" w:hint="default"/>
        <w:color w:val="BCD727"/>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47F114B"/>
    <w:multiLevelType w:val="hybridMultilevel"/>
    <w:tmpl w:val="229C0546"/>
    <w:lvl w:ilvl="0" w:tplc="CCCC38A2">
      <w:start w:val="1"/>
      <w:numFmt w:val="bullet"/>
      <w:lvlText w:val="•"/>
      <w:lvlJc w:val="left"/>
      <w:pPr>
        <w:tabs>
          <w:tab w:val="num" w:pos="720"/>
        </w:tabs>
        <w:ind w:left="720" w:hanging="360"/>
      </w:pPr>
      <w:rPr>
        <w:rFonts w:ascii="Arial" w:hAnsi="Arial" w:hint="default"/>
      </w:rPr>
    </w:lvl>
    <w:lvl w:ilvl="1" w:tplc="FBD83E1E" w:tentative="1">
      <w:start w:val="1"/>
      <w:numFmt w:val="bullet"/>
      <w:lvlText w:val="•"/>
      <w:lvlJc w:val="left"/>
      <w:pPr>
        <w:tabs>
          <w:tab w:val="num" w:pos="1440"/>
        </w:tabs>
        <w:ind w:left="1440" w:hanging="360"/>
      </w:pPr>
      <w:rPr>
        <w:rFonts w:ascii="Arial" w:hAnsi="Arial" w:hint="default"/>
      </w:rPr>
    </w:lvl>
    <w:lvl w:ilvl="2" w:tplc="5F8CE054" w:tentative="1">
      <w:start w:val="1"/>
      <w:numFmt w:val="bullet"/>
      <w:lvlText w:val="•"/>
      <w:lvlJc w:val="left"/>
      <w:pPr>
        <w:tabs>
          <w:tab w:val="num" w:pos="2160"/>
        </w:tabs>
        <w:ind w:left="2160" w:hanging="360"/>
      </w:pPr>
      <w:rPr>
        <w:rFonts w:ascii="Arial" w:hAnsi="Arial" w:hint="default"/>
      </w:rPr>
    </w:lvl>
    <w:lvl w:ilvl="3" w:tplc="ABDC8292" w:tentative="1">
      <w:start w:val="1"/>
      <w:numFmt w:val="bullet"/>
      <w:lvlText w:val="•"/>
      <w:lvlJc w:val="left"/>
      <w:pPr>
        <w:tabs>
          <w:tab w:val="num" w:pos="2880"/>
        </w:tabs>
        <w:ind w:left="2880" w:hanging="360"/>
      </w:pPr>
      <w:rPr>
        <w:rFonts w:ascii="Arial" w:hAnsi="Arial" w:hint="default"/>
      </w:rPr>
    </w:lvl>
    <w:lvl w:ilvl="4" w:tplc="A746BAD6" w:tentative="1">
      <w:start w:val="1"/>
      <w:numFmt w:val="bullet"/>
      <w:lvlText w:val="•"/>
      <w:lvlJc w:val="left"/>
      <w:pPr>
        <w:tabs>
          <w:tab w:val="num" w:pos="3600"/>
        </w:tabs>
        <w:ind w:left="3600" w:hanging="360"/>
      </w:pPr>
      <w:rPr>
        <w:rFonts w:ascii="Arial" w:hAnsi="Arial" w:hint="default"/>
      </w:rPr>
    </w:lvl>
    <w:lvl w:ilvl="5" w:tplc="51C09192" w:tentative="1">
      <w:start w:val="1"/>
      <w:numFmt w:val="bullet"/>
      <w:lvlText w:val="•"/>
      <w:lvlJc w:val="left"/>
      <w:pPr>
        <w:tabs>
          <w:tab w:val="num" w:pos="4320"/>
        </w:tabs>
        <w:ind w:left="4320" w:hanging="360"/>
      </w:pPr>
      <w:rPr>
        <w:rFonts w:ascii="Arial" w:hAnsi="Arial" w:hint="default"/>
      </w:rPr>
    </w:lvl>
    <w:lvl w:ilvl="6" w:tplc="10866808" w:tentative="1">
      <w:start w:val="1"/>
      <w:numFmt w:val="bullet"/>
      <w:lvlText w:val="•"/>
      <w:lvlJc w:val="left"/>
      <w:pPr>
        <w:tabs>
          <w:tab w:val="num" w:pos="5040"/>
        </w:tabs>
        <w:ind w:left="5040" w:hanging="360"/>
      </w:pPr>
      <w:rPr>
        <w:rFonts w:ascii="Arial" w:hAnsi="Arial" w:hint="default"/>
      </w:rPr>
    </w:lvl>
    <w:lvl w:ilvl="7" w:tplc="530EBF76" w:tentative="1">
      <w:start w:val="1"/>
      <w:numFmt w:val="bullet"/>
      <w:lvlText w:val="•"/>
      <w:lvlJc w:val="left"/>
      <w:pPr>
        <w:tabs>
          <w:tab w:val="num" w:pos="5760"/>
        </w:tabs>
        <w:ind w:left="5760" w:hanging="360"/>
      </w:pPr>
      <w:rPr>
        <w:rFonts w:ascii="Arial" w:hAnsi="Arial" w:hint="default"/>
      </w:rPr>
    </w:lvl>
    <w:lvl w:ilvl="8" w:tplc="B75853F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9D1A51"/>
    <w:multiLevelType w:val="multilevel"/>
    <w:tmpl w:val="FF702E26"/>
    <w:name w:val="Body Bullet Style"/>
    <w:styleLink w:val="CurrentList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9A0463A"/>
    <w:multiLevelType w:val="hybridMultilevel"/>
    <w:tmpl w:val="EAD6D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511879"/>
    <w:multiLevelType w:val="multilevel"/>
    <w:tmpl w:val="AE3E13EA"/>
    <w:styleLink w:val="CurrentList7"/>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CB166DB"/>
    <w:multiLevelType w:val="multilevel"/>
    <w:tmpl w:val="A52C1732"/>
    <w:lvl w:ilvl="0">
      <w:start w:val="1"/>
      <w:numFmt w:val="bullet"/>
      <w:lvlText w:val=""/>
      <w:lvlJc w:val="left"/>
      <w:pPr>
        <w:tabs>
          <w:tab w:val="num" w:pos="567"/>
        </w:tabs>
        <w:ind w:left="340" w:hanging="340"/>
      </w:pPr>
      <w:rPr>
        <w:rFonts w:ascii="Symbol" w:hAnsi="Symbol" w:hint="default"/>
        <w:b w:val="0"/>
        <w:i w:val="0"/>
        <w:color w:val="auto"/>
        <w:sz w:val="18"/>
      </w:rPr>
    </w:lvl>
    <w:lvl w:ilvl="1">
      <w:start w:val="1"/>
      <w:numFmt w:val="lowerLetter"/>
      <w:lvlText w:val="%2."/>
      <w:lvlJc w:val="left"/>
      <w:pPr>
        <w:tabs>
          <w:tab w:val="num" w:pos="907"/>
        </w:tabs>
        <w:ind w:left="680" w:hanging="340"/>
      </w:pPr>
      <w:rPr>
        <w:rFonts w:hint="default"/>
      </w:rPr>
    </w:lvl>
    <w:lvl w:ilvl="2">
      <w:start w:val="1"/>
      <w:numFmt w:val="lowerRoman"/>
      <w:lvlText w:val="%3."/>
      <w:lvlJc w:val="left"/>
      <w:pPr>
        <w:tabs>
          <w:tab w:val="num" w:pos="1247"/>
        </w:tabs>
        <w:ind w:left="1020" w:hanging="340"/>
      </w:pPr>
      <w:rPr>
        <w:rFonts w:hint="default"/>
      </w:rPr>
    </w:lvl>
    <w:lvl w:ilvl="3">
      <w:start w:val="1"/>
      <w:numFmt w:val="decimal"/>
      <w:lvlText w:val="%4."/>
      <w:lvlJc w:val="left"/>
      <w:pPr>
        <w:tabs>
          <w:tab w:val="num" w:pos="1587"/>
        </w:tabs>
        <w:ind w:left="1360" w:hanging="340"/>
      </w:pPr>
      <w:rPr>
        <w:rFonts w:hint="default"/>
      </w:rPr>
    </w:lvl>
    <w:lvl w:ilvl="4">
      <w:start w:val="1"/>
      <w:numFmt w:val="lowerLetter"/>
      <w:lvlText w:val="%5."/>
      <w:lvlJc w:val="left"/>
      <w:pPr>
        <w:tabs>
          <w:tab w:val="num" w:pos="1927"/>
        </w:tabs>
        <w:ind w:left="1700" w:hanging="340"/>
      </w:pPr>
      <w:rPr>
        <w:rFonts w:hint="default"/>
      </w:rPr>
    </w:lvl>
    <w:lvl w:ilvl="5">
      <w:start w:val="1"/>
      <w:numFmt w:val="lowerRoman"/>
      <w:lvlText w:val="%6."/>
      <w:lvlJc w:val="right"/>
      <w:pPr>
        <w:tabs>
          <w:tab w:val="num" w:pos="2267"/>
        </w:tabs>
        <w:ind w:left="2040" w:hanging="340"/>
      </w:pPr>
      <w:rPr>
        <w:rFonts w:hint="default"/>
      </w:rPr>
    </w:lvl>
    <w:lvl w:ilvl="6">
      <w:start w:val="1"/>
      <w:numFmt w:val="decimal"/>
      <w:lvlText w:val="%7."/>
      <w:lvlJc w:val="left"/>
      <w:pPr>
        <w:tabs>
          <w:tab w:val="num" w:pos="2607"/>
        </w:tabs>
        <w:ind w:left="2380" w:hanging="340"/>
      </w:pPr>
      <w:rPr>
        <w:rFonts w:hint="default"/>
      </w:rPr>
    </w:lvl>
    <w:lvl w:ilvl="7">
      <w:start w:val="1"/>
      <w:numFmt w:val="lowerLetter"/>
      <w:lvlText w:val="%8."/>
      <w:lvlJc w:val="left"/>
      <w:pPr>
        <w:tabs>
          <w:tab w:val="num" w:pos="2947"/>
        </w:tabs>
        <w:ind w:left="2720" w:hanging="340"/>
      </w:pPr>
      <w:rPr>
        <w:rFonts w:hint="default"/>
      </w:rPr>
    </w:lvl>
    <w:lvl w:ilvl="8">
      <w:start w:val="1"/>
      <w:numFmt w:val="lowerRoman"/>
      <w:lvlText w:val="%9."/>
      <w:lvlJc w:val="right"/>
      <w:pPr>
        <w:tabs>
          <w:tab w:val="num" w:pos="3287"/>
        </w:tabs>
        <w:ind w:left="3060" w:hanging="340"/>
      </w:pPr>
      <w:rPr>
        <w:rFonts w:hint="default"/>
      </w:rPr>
    </w:lvl>
  </w:abstractNum>
  <w:abstractNum w:abstractNumId="18" w15:restartNumberingAfterBreak="0">
    <w:nsid w:val="4F15255E"/>
    <w:multiLevelType w:val="multilevel"/>
    <w:tmpl w:val="8530204C"/>
    <w:lvl w:ilvl="0">
      <w:start w:val="1"/>
      <w:numFmt w:val="decimal"/>
      <w:pStyle w:val="OBNumberedList"/>
      <w:lvlText w:val="%1."/>
      <w:lvlJc w:val="left"/>
      <w:pPr>
        <w:tabs>
          <w:tab w:val="num" w:pos="964"/>
        </w:tabs>
        <w:ind w:left="737" w:hanging="340"/>
      </w:pPr>
      <w:rPr>
        <w:rFonts w:ascii="Verdana" w:hAnsi="Verdana" w:hint="default"/>
        <w:b w:val="0"/>
        <w:i w:val="0"/>
        <w:color w:val="auto"/>
        <w:sz w:val="18"/>
      </w:rPr>
    </w:lvl>
    <w:lvl w:ilvl="1">
      <w:start w:val="1"/>
      <w:numFmt w:val="lowerLetter"/>
      <w:lvlText w:val="%2."/>
      <w:lvlJc w:val="left"/>
      <w:pPr>
        <w:tabs>
          <w:tab w:val="num" w:pos="1304"/>
        </w:tabs>
        <w:ind w:left="1077" w:hanging="340"/>
      </w:pPr>
      <w:rPr>
        <w:rFonts w:hint="default"/>
      </w:rPr>
    </w:lvl>
    <w:lvl w:ilvl="2">
      <w:start w:val="1"/>
      <w:numFmt w:val="lowerRoman"/>
      <w:lvlText w:val="%3."/>
      <w:lvlJc w:val="left"/>
      <w:pPr>
        <w:tabs>
          <w:tab w:val="num" w:pos="1644"/>
        </w:tabs>
        <w:ind w:left="1417" w:hanging="340"/>
      </w:pPr>
      <w:rPr>
        <w:rFonts w:hint="default"/>
      </w:rPr>
    </w:lvl>
    <w:lvl w:ilvl="3">
      <w:start w:val="1"/>
      <w:numFmt w:val="decimal"/>
      <w:lvlText w:val="%4."/>
      <w:lvlJc w:val="left"/>
      <w:pPr>
        <w:tabs>
          <w:tab w:val="num" w:pos="1984"/>
        </w:tabs>
        <w:ind w:left="1757" w:hanging="340"/>
      </w:pPr>
      <w:rPr>
        <w:rFonts w:hint="default"/>
      </w:rPr>
    </w:lvl>
    <w:lvl w:ilvl="4">
      <w:start w:val="1"/>
      <w:numFmt w:val="lowerLetter"/>
      <w:lvlText w:val="%5."/>
      <w:lvlJc w:val="left"/>
      <w:pPr>
        <w:tabs>
          <w:tab w:val="num" w:pos="2324"/>
        </w:tabs>
        <w:ind w:left="2097" w:hanging="340"/>
      </w:pPr>
      <w:rPr>
        <w:rFonts w:hint="default"/>
      </w:rPr>
    </w:lvl>
    <w:lvl w:ilvl="5">
      <w:start w:val="1"/>
      <w:numFmt w:val="lowerRoman"/>
      <w:lvlText w:val="%6."/>
      <w:lvlJc w:val="right"/>
      <w:pPr>
        <w:tabs>
          <w:tab w:val="num" w:pos="2664"/>
        </w:tabs>
        <w:ind w:left="2437" w:hanging="340"/>
      </w:pPr>
      <w:rPr>
        <w:rFonts w:hint="default"/>
      </w:rPr>
    </w:lvl>
    <w:lvl w:ilvl="6">
      <w:start w:val="1"/>
      <w:numFmt w:val="decimal"/>
      <w:lvlText w:val="%7."/>
      <w:lvlJc w:val="left"/>
      <w:pPr>
        <w:tabs>
          <w:tab w:val="num" w:pos="3004"/>
        </w:tabs>
        <w:ind w:left="2777" w:hanging="340"/>
      </w:pPr>
      <w:rPr>
        <w:rFonts w:hint="default"/>
      </w:rPr>
    </w:lvl>
    <w:lvl w:ilvl="7">
      <w:start w:val="1"/>
      <w:numFmt w:val="lowerLetter"/>
      <w:lvlText w:val="%8."/>
      <w:lvlJc w:val="left"/>
      <w:pPr>
        <w:tabs>
          <w:tab w:val="num" w:pos="3344"/>
        </w:tabs>
        <w:ind w:left="3117" w:hanging="340"/>
      </w:pPr>
      <w:rPr>
        <w:rFonts w:hint="default"/>
      </w:rPr>
    </w:lvl>
    <w:lvl w:ilvl="8">
      <w:start w:val="1"/>
      <w:numFmt w:val="lowerRoman"/>
      <w:lvlText w:val="%9."/>
      <w:lvlJc w:val="right"/>
      <w:pPr>
        <w:tabs>
          <w:tab w:val="num" w:pos="3684"/>
        </w:tabs>
        <w:ind w:left="3457" w:hanging="340"/>
      </w:pPr>
      <w:rPr>
        <w:rFonts w:hint="default"/>
      </w:rPr>
    </w:lvl>
  </w:abstractNum>
  <w:abstractNum w:abstractNumId="19" w15:restartNumberingAfterBreak="0">
    <w:nsid w:val="4FAF31AA"/>
    <w:multiLevelType w:val="multilevel"/>
    <w:tmpl w:val="0BA64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44602"/>
    <w:multiLevelType w:val="hybridMultilevel"/>
    <w:tmpl w:val="EE328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5D3AE5"/>
    <w:multiLevelType w:val="multilevel"/>
    <w:tmpl w:val="F5B60136"/>
    <w:styleLink w:val="CurrentList4"/>
    <w:lvl w:ilvl="0">
      <w:start w:val="1"/>
      <w:numFmt w:val="decimal"/>
      <w:lvlText w:val="%1"/>
      <w:lvlJc w:val="left"/>
      <w:pPr>
        <w:ind w:left="789" w:hanging="432"/>
      </w:pPr>
      <w:rPr>
        <w:rFonts w:hint="default"/>
      </w:rPr>
    </w:lvl>
    <w:lvl w:ilvl="1">
      <w:start w:val="1"/>
      <w:numFmt w:val="decimal"/>
      <w:lvlText w:val="%1.%2"/>
      <w:lvlJc w:val="left"/>
      <w:pPr>
        <w:ind w:left="933" w:hanging="576"/>
      </w:pPr>
      <w:rPr>
        <w:rFonts w:hint="default"/>
      </w:rPr>
    </w:lvl>
    <w:lvl w:ilvl="2">
      <w:start w:val="1"/>
      <w:numFmt w:val="decimal"/>
      <w:lvlText w:val="%1.%2.%3"/>
      <w:lvlJc w:val="left"/>
      <w:pPr>
        <w:ind w:left="1077" w:hanging="720"/>
      </w:pPr>
      <w:rPr>
        <w:rFonts w:hint="default"/>
      </w:rPr>
    </w:lvl>
    <w:lvl w:ilvl="3">
      <w:start w:val="1"/>
      <w:numFmt w:val="decimal"/>
      <w:lvlText w:val="%1.%2.%3.%4"/>
      <w:lvlJc w:val="left"/>
      <w:pPr>
        <w:ind w:left="1221" w:hanging="864"/>
      </w:pPr>
      <w:rPr>
        <w:rFonts w:hint="default"/>
      </w:rPr>
    </w:lvl>
    <w:lvl w:ilvl="4">
      <w:start w:val="1"/>
      <w:numFmt w:val="decimal"/>
      <w:lvlText w:val="%1.%2.%3.%4.%5"/>
      <w:lvlJc w:val="left"/>
      <w:pPr>
        <w:ind w:left="1365" w:hanging="1008"/>
      </w:pPr>
      <w:rPr>
        <w:rFonts w:hint="default"/>
      </w:rPr>
    </w:lvl>
    <w:lvl w:ilvl="5">
      <w:start w:val="1"/>
      <w:numFmt w:val="decimal"/>
      <w:lvlText w:val="%1.%2.%3.%4.%5.%6"/>
      <w:lvlJc w:val="left"/>
      <w:pPr>
        <w:ind w:left="1509" w:hanging="1152"/>
      </w:pPr>
      <w:rPr>
        <w:rFonts w:hint="default"/>
      </w:rPr>
    </w:lvl>
    <w:lvl w:ilvl="6">
      <w:start w:val="1"/>
      <w:numFmt w:val="decimal"/>
      <w:lvlText w:val="%1.%2.%3.%4.%5.%6.%7"/>
      <w:lvlJc w:val="left"/>
      <w:pPr>
        <w:ind w:left="1653" w:hanging="1296"/>
      </w:pPr>
      <w:rPr>
        <w:rFonts w:hint="default"/>
      </w:rPr>
    </w:lvl>
    <w:lvl w:ilvl="7">
      <w:start w:val="1"/>
      <w:numFmt w:val="decimal"/>
      <w:lvlText w:val="%1.%2.%3.%4.%5.%6.%7.%8"/>
      <w:lvlJc w:val="left"/>
      <w:pPr>
        <w:ind w:left="1797" w:hanging="1440"/>
      </w:pPr>
      <w:rPr>
        <w:rFonts w:hint="default"/>
      </w:rPr>
    </w:lvl>
    <w:lvl w:ilvl="8">
      <w:start w:val="1"/>
      <w:numFmt w:val="decimal"/>
      <w:lvlText w:val="%1.%2.%3.%4.%5.%6.%7.%8.%9"/>
      <w:lvlJc w:val="left"/>
      <w:pPr>
        <w:ind w:left="1941" w:hanging="1584"/>
      </w:pPr>
      <w:rPr>
        <w:rFonts w:hint="default"/>
      </w:rPr>
    </w:lvl>
  </w:abstractNum>
  <w:abstractNum w:abstractNumId="22" w15:restartNumberingAfterBreak="0">
    <w:nsid w:val="5727380C"/>
    <w:multiLevelType w:val="hybridMultilevel"/>
    <w:tmpl w:val="DCAAE258"/>
    <w:lvl w:ilvl="0" w:tplc="1C090001">
      <w:start w:val="1"/>
      <w:numFmt w:val="bullet"/>
      <w:lvlText w:val=""/>
      <w:lvlJc w:val="left"/>
      <w:pPr>
        <w:ind w:left="1117" w:hanging="360"/>
      </w:pPr>
      <w:rPr>
        <w:rFonts w:ascii="Symbol" w:hAnsi="Symbol" w:hint="default"/>
      </w:rPr>
    </w:lvl>
    <w:lvl w:ilvl="1" w:tplc="1C090003" w:tentative="1">
      <w:start w:val="1"/>
      <w:numFmt w:val="bullet"/>
      <w:lvlText w:val="o"/>
      <w:lvlJc w:val="left"/>
      <w:pPr>
        <w:ind w:left="1837" w:hanging="360"/>
      </w:pPr>
      <w:rPr>
        <w:rFonts w:ascii="Courier New" w:hAnsi="Courier New" w:cs="Courier New" w:hint="default"/>
      </w:rPr>
    </w:lvl>
    <w:lvl w:ilvl="2" w:tplc="1C090005" w:tentative="1">
      <w:start w:val="1"/>
      <w:numFmt w:val="bullet"/>
      <w:lvlText w:val=""/>
      <w:lvlJc w:val="left"/>
      <w:pPr>
        <w:ind w:left="2557" w:hanging="360"/>
      </w:pPr>
      <w:rPr>
        <w:rFonts w:ascii="Wingdings" w:hAnsi="Wingdings" w:hint="default"/>
      </w:rPr>
    </w:lvl>
    <w:lvl w:ilvl="3" w:tplc="1C090001" w:tentative="1">
      <w:start w:val="1"/>
      <w:numFmt w:val="bullet"/>
      <w:lvlText w:val=""/>
      <w:lvlJc w:val="left"/>
      <w:pPr>
        <w:ind w:left="3277" w:hanging="360"/>
      </w:pPr>
      <w:rPr>
        <w:rFonts w:ascii="Symbol" w:hAnsi="Symbol" w:hint="default"/>
      </w:rPr>
    </w:lvl>
    <w:lvl w:ilvl="4" w:tplc="1C090003" w:tentative="1">
      <w:start w:val="1"/>
      <w:numFmt w:val="bullet"/>
      <w:lvlText w:val="o"/>
      <w:lvlJc w:val="left"/>
      <w:pPr>
        <w:ind w:left="3997" w:hanging="360"/>
      </w:pPr>
      <w:rPr>
        <w:rFonts w:ascii="Courier New" w:hAnsi="Courier New" w:cs="Courier New" w:hint="default"/>
      </w:rPr>
    </w:lvl>
    <w:lvl w:ilvl="5" w:tplc="1C090005" w:tentative="1">
      <w:start w:val="1"/>
      <w:numFmt w:val="bullet"/>
      <w:lvlText w:val=""/>
      <w:lvlJc w:val="left"/>
      <w:pPr>
        <w:ind w:left="4717" w:hanging="360"/>
      </w:pPr>
      <w:rPr>
        <w:rFonts w:ascii="Wingdings" w:hAnsi="Wingdings" w:hint="default"/>
      </w:rPr>
    </w:lvl>
    <w:lvl w:ilvl="6" w:tplc="1C090001" w:tentative="1">
      <w:start w:val="1"/>
      <w:numFmt w:val="bullet"/>
      <w:lvlText w:val=""/>
      <w:lvlJc w:val="left"/>
      <w:pPr>
        <w:ind w:left="5437" w:hanging="360"/>
      </w:pPr>
      <w:rPr>
        <w:rFonts w:ascii="Symbol" w:hAnsi="Symbol" w:hint="default"/>
      </w:rPr>
    </w:lvl>
    <w:lvl w:ilvl="7" w:tplc="1C090003" w:tentative="1">
      <w:start w:val="1"/>
      <w:numFmt w:val="bullet"/>
      <w:lvlText w:val="o"/>
      <w:lvlJc w:val="left"/>
      <w:pPr>
        <w:ind w:left="6157" w:hanging="360"/>
      </w:pPr>
      <w:rPr>
        <w:rFonts w:ascii="Courier New" w:hAnsi="Courier New" w:cs="Courier New" w:hint="default"/>
      </w:rPr>
    </w:lvl>
    <w:lvl w:ilvl="8" w:tplc="1C090005" w:tentative="1">
      <w:start w:val="1"/>
      <w:numFmt w:val="bullet"/>
      <w:lvlText w:val=""/>
      <w:lvlJc w:val="left"/>
      <w:pPr>
        <w:ind w:left="6877" w:hanging="360"/>
      </w:pPr>
      <w:rPr>
        <w:rFonts w:ascii="Wingdings" w:hAnsi="Wingdings" w:hint="default"/>
      </w:rPr>
    </w:lvl>
  </w:abstractNum>
  <w:abstractNum w:abstractNumId="23" w15:restartNumberingAfterBreak="0">
    <w:nsid w:val="5CFF70C2"/>
    <w:multiLevelType w:val="multilevel"/>
    <w:tmpl w:val="103AE362"/>
    <w:lvl w:ilvl="0">
      <w:start w:val="1"/>
      <w:numFmt w:val="decimal"/>
      <w:lvlText w:val="%1."/>
      <w:lvlJc w:val="left"/>
      <w:pPr>
        <w:tabs>
          <w:tab w:val="num" w:pos="964"/>
        </w:tabs>
        <w:ind w:left="737" w:hanging="340"/>
      </w:pPr>
      <w:rPr>
        <w:rFonts w:ascii="Verdana" w:hAnsi="Verdana" w:hint="default"/>
        <w:b w:val="0"/>
        <w:bCs w:val="0"/>
        <w:i w:val="0"/>
        <w:color w:val="auto"/>
        <w:sz w:val="18"/>
      </w:rPr>
    </w:lvl>
    <w:lvl w:ilvl="1">
      <w:start w:val="1"/>
      <w:numFmt w:val="lowerLetter"/>
      <w:lvlText w:val="%2."/>
      <w:lvlJc w:val="left"/>
      <w:pPr>
        <w:tabs>
          <w:tab w:val="num" w:pos="1304"/>
        </w:tabs>
        <w:ind w:left="1077" w:hanging="340"/>
      </w:pPr>
      <w:rPr>
        <w:rFonts w:hint="default"/>
      </w:rPr>
    </w:lvl>
    <w:lvl w:ilvl="2">
      <w:start w:val="1"/>
      <w:numFmt w:val="lowerRoman"/>
      <w:lvlText w:val="%3."/>
      <w:lvlJc w:val="left"/>
      <w:pPr>
        <w:tabs>
          <w:tab w:val="num" w:pos="1644"/>
        </w:tabs>
        <w:ind w:left="1417" w:hanging="340"/>
      </w:pPr>
      <w:rPr>
        <w:rFonts w:hint="default"/>
      </w:rPr>
    </w:lvl>
    <w:lvl w:ilvl="3">
      <w:start w:val="1"/>
      <w:numFmt w:val="decimal"/>
      <w:lvlText w:val="%4."/>
      <w:lvlJc w:val="left"/>
      <w:pPr>
        <w:tabs>
          <w:tab w:val="num" w:pos="1984"/>
        </w:tabs>
        <w:ind w:left="1757" w:hanging="340"/>
      </w:pPr>
      <w:rPr>
        <w:rFonts w:hint="default"/>
      </w:rPr>
    </w:lvl>
    <w:lvl w:ilvl="4">
      <w:start w:val="1"/>
      <w:numFmt w:val="lowerLetter"/>
      <w:lvlText w:val="%5."/>
      <w:lvlJc w:val="left"/>
      <w:pPr>
        <w:tabs>
          <w:tab w:val="num" w:pos="2324"/>
        </w:tabs>
        <w:ind w:left="2097" w:hanging="340"/>
      </w:pPr>
      <w:rPr>
        <w:rFonts w:hint="default"/>
      </w:rPr>
    </w:lvl>
    <w:lvl w:ilvl="5">
      <w:start w:val="1"/>
      <w:numFmt w:val="lowerRoman"/>
      <w:lvlText w:val="%6."/>
      <w:lvlJc w:val="right"/>
      <w:pPr>
        <w:tabs>
          <w:tab w:val="num" w:pos="2664"/>
        </w:tabs>
        <w:ind w:left="2437" w:hanging="340"/>
      </w:pPr>
      <w:rPr>
        <w:rFonts w:hint="default"/>
      </w:rPr>
    </w:lvl>
    <w:lvl w:ilvl="6">
      <w:start w:val="1"/>
      <w:numFmt w:val="decimal"/>
      <w:lvlText w:val="%7."/>
      <w:lvlJc w:val="left"/>
      <w:pPr>
        <w:tabs>
          <w:tab w:val="num" w:pos="3004"/>
        </w:tabs>
        <w:ind w:left="2777" w:hanging="340"/>
      </w:pPr>
      <w:rPr>
        <w:rFonts w:hint="default"/>
      </w:rPr>
    </w:lvl>
    <w:lvl w:ilvl="7">
      <w:start w:val="1"/>
      <w:numFmt w:val="lowerLetter"/>
      <w:lvlText w:val="%8."/>
      <w:lvlJc w:val="left"/>
      <w:pPr>
        <w:tabs>
          <w:tab w:val="num" w:pos="3344"/>
        </w:tabs>
        <w:ind w:left="3117" w:hanging="340"/>
      </w:pPr>
      <w:rPr>
        <w:rFonts w:hint="default"/>
      </w:rPr>
    </w:lvl>
    <w:lvl w:ilvl="8">
      <w:start w:val="1"/>
      <w:numFmt w:val="lowerRoman"/>
      <w:lvlText w:val="%9."/>
      <w:lvlJc w:val="right"/>
      <w:pPr>
        <w:tabs>
          <w:tab w:val="num" w:pos="3684"/>
        </w:tabs>
        <w:ind w:left="3457" w:hanging="340"/>
      </w:pPr>
      <w:rPr>
        <w:rFonts w:hint="default"/>
      </w:rPr>
    </w:lvl>
  </w:abstractNum>
  <w:abstractNum w:abstractNumId="24" w15:restartNumberingAfterBreak="0">
    <w:nsid w:val="5EFB043D"/>
    <w:multiLevelType w:val="hybridMultilevel"/>
    <w:tmpl w:val="AF8877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61444BBC"/>
    <w:multiLevelType w:val="multilevel"/>
    <w:tmpl w:val="A52C1732"/>
    <w:lvl w:ilvl="0">
      <w:start w:val="1"/>
      <w:numFmt w:val="bullet"/>
      <w:lvlText w:val=""/>
      <w:lvlJc w:val="left"/>
      <w:pPr>
        <w:tabs>
          <w:tab w:val="num" w:pos="567"/>
        </w:tabs>
        <w:ind w:left="340" w:hanging="340"/>
      </w:pPr>
      <w:rPr>
        <w:rFonts w:ascii="Symbol" w:hAnsi="Symbol" w:hint="default"/>
        <w:b w:val="0"/>
        <w:i w:val="0"/>
        <w:color w:val="auto"/>
        <w:sz w:val="18"/>
      </w:rPr>
    </w:lvl>
    <w:lvl w:ilvl="1">
      <w:start w:val="1"/>
      <w:numFmt w:val="lowerLetter"/>
      <w:lvlText w:val="%2."/>
      <w:lvlJc w:val="left"/>
      <w:pPr>
        <w:tabs>
          <w:tab w:val="num" w:pos="907"/>
        </w:tabs>
        <w:ind w:left="680" w:hanging="340"/>
      </w:pPr>
      <w:rPr>
        <w:rFonts w:hint="default"/>
      </w:rPr>
    </w:lvl>
    <w:lvl w:ilvl="2">
      <w:start w:val="1"/>
      <w:numFmt w:val="lowerRoman"/>
      <w:lvlText w:val="%3."/>
      <w:lvlJc w:val="left"/>
      <w:pPr>
        <w:tabs>
          <w:tab w:val="num" w:pos="1247"/>
        </w:tabs>
        <w:ind w:left="1020" w:hanging="340"/>
      </w:pPr>
      <w:rPr>
        <w:rFonts w:hint="default"/>
      </w:rPr>
    </w:lvl>
    <w:lvl w:ilvl="3">
      <w:start w:val="1"/>
      <w:numFmt w:val="decimal"/>
      <w:lvlText w:val="%4."/>
      <w:lvlJc w:val="left"/>
      <w:pPr>
        <w:tabs>
          <w:tab w:val="num" w:pos="1587"/>
        </w:tabs>
        <w:ind w:left="1360" w:hanging="340"/>
      </w:pPr>
      <w:rPr>
        <w:rFonts w:hint="default"/>
      </w:rPr>
    </w:lvl>
    <w:lvl w:ilvl="4">
      <w:start w:val="1"/>
      <w:numFmt w:val="lowerLetter"/>
      <w:lvlText w:val="%5."/>
      <w:lvlJc w:val="left"/>
      <w:pPr>
        <w:tabs>
          <w:tab w:val="num" w:pos="1927"/>
        </w:tabs>
        <w:ind w:left="1700" w:hanging="340"/>
      </w:pPr>
      <w:rPr>
        <w:rFonts w:hint="default"/>
      </w:rPr>
    </w:lvl>
    <w:lvl w:ilvl="5">
      <w:start w:val="1"/>
      <w:numFmt w:val="lowerRoman"/>
      <w:lvlText w:val="%6."/>
      <w:lvlJc w:val="right"/>
      <w:pPr>
        <w:tabs>
          <w:tab w:val="num" w:pos="2267"/>
        </w:tabs>
        <w:ind w:left="2040" w:hanging="340"/>
      </w:pPr>
      <w:rPr>
        <w:rFonts w:hint="default"/>
      </w:rPr>
    </w:lvl>
    <w:lvl w:ilvl="6">
      <w:start w:val="1"/>
      <w:numFmt w:val="decimal"/>
      <w:lvlText w:val="%7."/>
      <w:lvlJc w:val="left"/>
      <w:pPr>
        <w:tabs>
          <w:tab w:val="num" w:pos="2607"/>
        </w:tabs>
        <w:ind w:left="2380" w:hanging="340"/>
      </w:pPr>
      <w:rPr>
        <w:rFonts w:hint="default"/>
      </w:rPr>
    </w:lvl>
    <w:lvl w:ilvl="7">
      <w:start w:val="1"/>
      <w:numFmt w:val="lowerLetter"/>
      <w:lvlText w:val="%8."/>
      <w:lvlJc w:val="left"/>
      <w:pPr>
        <w:tabs>
          <w:tab w:val="num" w:pos="2947"/>
        </w:tabs>
        <w:ind w:left="2720" w:hanging="340"/>
      </w:pPr>
      <w:rPr>
        <w:rFonts w:hint="default"/>
      </w:rPr>
    </w:lvl>
    <w:lvl w:ilvl="8">
      <w:start w:val="1"/>
      <w:numFmt w:val="lowerRoman"/>
      <w:lvlText w:val="%9."/>
      <w:lvlJc w:val="right"/>
      <w:pPr>
        <w:tabs>
          <w:tab w:val="num" w:pos="3287"/>
        </w:tabs>
        <w:ind w:left="3060" w:hanging="340"/>
      </w:pPr>
      <w:rPr>
        <w:rFonts w:hint="default"/>
      </w:rPr>
    </w:lvl>
  </w:abstractNum>
  <w:abstractNum w:abstractNumId="26" w15:restartNumberingAfterBreak="0">
    <w:nsid w:val="63464172"/>
    <w:multiLevelType w:val="multilevel"/>
    <w:tmpl w:val="DDA49D70"/>
    <w:lvl w:ilvl="0">
      <w:start w:val="1"/>
      <w:numFmt w:val="decimal"/>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4197264"/>
    <w:multiLevelType w:val="hybridMultilevel"/>
    <w:tmpl w:val="65584552"/>
    <w:name w:val="Body Bullet Style"/>
    <w:lvl w:ilvl="0" w:tplc="1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CE60A9"/>
    <w:multiLevelType w:val="multilevel"/>
    <w:tmpl w:val="D0282660"/>
    <w:lvl w:ilvl="0">
      <w:start w:val="1"/>
      <w:numFmt w:val="decimal"/>
      <w:lvlText w:val="%1"/>
      <w:lvlJc w:val="left"/>
      <w:pPr>
        <w:ind w:left="380" w:hanging="380"/>
      </w:pPr>
      <w:rPr>
        <w:rFonts w:hint="default"/>
      </w:rPr>
    </w:lvl>
    <w:lvl w:ilvl="1">
      <w:start w:val="1"/>
      <w:numFmt w:val="decimal"/>
      <w:pStyle w:val="Heading-2"/>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D65E9E"/>
    <w:multiLevelType w:val="hybridMultilevel"/>
    <w:tmpl w:val="A9F6CE66"/>
    <w:lvl w:ilvl="0" w:tplc="1C09000F">
      <w:start w:val="1"/>
      <w:numFmt w:val="decimal"/>
      <w:lvlText w:val="%1."/>
      <w:lvlJc w:val="left"/>
      <w:pPr>
        <w:ind w:left="1080" w:hanging="360"/>
      </w:pPr>
    </w:lvl>
    <w:lvl w:ilvl="1" w:tplc="1C090019">
      <w:start w:val="1"/>
      <w:numFmt w:val="lowerLetter"/>
      <w:lvlText w:val="%2."/>
      <w:lvlJc w:val="left"/>
      <w:pPr>
        <w:ind w:left="1800" w:hanging="360"/>
      </w:pPr>
    </w:lvl>
    <w:lvl w:ilvl="2" w:tplc="1C09001B">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0" w15:restartNumberingAfterBreak="0">
    <w:nsid w:val="7D963002"/>
    <w:multiLevelType w:val="hybridMultilevel"/>
    <w:tmpl w:val="8806BA3E"/>
    <w:lvl w:ilvl="0" w:tplc="41A6C8B6">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6E01B2"/>
    <w:multiLevelType w:val="multilevel"/>
    <w:tmpl w:val="745A3E4C"/>
    <w:lvl w:ilvl="0">
      <w:start w:val="1"/>
      <w:numFmt w:val="bullet"/>
      <w:pStyle w:val="OBBulletList"/>
      <w:lvlText w:val=""/>
      <w:lvlJc w:val="left"/>
      <w:pPr>
        <w:tabs>
          <w:tab w:val="num" w:pos="964"/>
        </w:tabs>
        <w:ind w:left="737" w:hanging="340"/>
      </w:pPr>
      <w:rPr>
        <w:rFonts w:ascii="Symbol" w:hAnsi="Symbol" w:hint="default"/>
      </w:rPr>
    </w:lvl>
    <w:lvl w:ilvl="1">
      <w:start w:val="1"/>
      <w:numFmt w:val="bullet"/>
      <w:lvlText w:val="o"/>
      <w:lvlJc w:val="left"/>
      <w:pPr>
        <w:tabs>
          <w:tab w:val="num" w:pos="1304"/>
        </w:tabs>
        <w:ind w:left="1077" w:hanging="340"/>
      </w:pPr>
      <w:rPr>
        <w:rFonts w:ascii="Courier New" w:hAnsi="Courier New" w:hint="default"/>
      </w:rPr>
    </w:lvl>
    <w:lvl w:ilvl="2">
      <w:start w:val="1"/>
      <w:numFmt w:val="bullet"/>
      <w:lvlText w:val=""/>
      <w:lvlJc w:val="left"/>
      <w:pPr>
        <w:tabs>
          <w:tab w:val="num" w:pos="1644"/>
        </w:tabs>
        <w:ind w:left="1417" w:hanging="340"/>
      </w:pPr>
      <w:rPr>
        <w:rFonts w:ascii="Wingdings" w:hAnsi="Wingdings" w:hint="default"/>
      </w:rPr>
    </w:lvl>
    <w:lvl w:ilvl="3">
      <w:start w:val="1"/>
      <w:numFmt w:val="bullet"/>
      <w:lvlText w:val=""/>
      <w:lvlJc w:val="left"/>
      <w:pPr>
        <w:tabs>
          <w:tab w:val="num" w:pos="1984"/>
        </w:tabs>
        <w:ind w:left="1757" w:hanging="340"/>
      </w:pPr>
      <w:rPr>
        <w:rFonts w:ascii="Symbol" w:hAnsi="Symbol" w:hint="default"/>
      </w:rPr>
    </w:lvl>
    <w:lvl w:ilvl="4">
      <w:start w:val="1"/>
      <w:numFmt w:val="bullet"/>
      <w:lvlText w:val="o"/>
      <w:lvlJc w:val="left"/>
      <w:pPr>
        <w:tabs>
          <w:tab w:val="num" w:pos="2324"/>
        </w:tabs>
        <w:ind w:left="2097" w:hanging="340"/>
      </w:pPr>
      <w:rPr>
        <w:rFonts w:ascii="Courier New" w:hAnsi="Courier New" w:cs="Courier New" w:hint="default"/>
      </w:rPr>
    </w:lvl>
    <w:lvl w:ilvl="5">
      <w:start w:val="1"/>
      <w:numFmt w:val="bullet"/>
      <w:lvlText w:val=""/>
      <w:lvlJc w:val="left"/>
      <w:pPr>
        <w:tabs>
          <w:tab w:val="num" w:pos="2664"/>
        </w:tabs>
        <w:ind w:left="2437" w:hanging="340"/>
      </w:pPr>
      <w:rPr>
        <w:rFonts w:ascii="Wingdings" w:hAnsi="Wingdings" w:hint="default"/>
      </w:rPr>
    </w:lvl>
    <w:lvl w:ilvl="6">
      <w:start w:val="1"/>
      <w:numFmt w:val="bullet"/>
      <w:lvlText w:val=""/>
      <w:lvlJc w:val="left"/>
      <w:pPr>
        <w:tabs>
          <w:tab w:val="num" w:pos="3004"/>
        </w:tabs>
        <w:ind w:left="2777" w:hanging="340"/>
      </w:pPr>
      <w:rPr>
        <w:rFonts w:ascii="Symbol" w:hAnsi="Symbol" w:hint="default"/>
      </w:rPr>
    </w:lvl>
    <w:lvl w:ilvl="7">
      <w:start w:val="1"/>
      <w:numFmt w:val="bullet"/>
      <w:lvlText w:val="o"/>
      <w:lvlJc w:val="left"/>
      <w:pPr>
        <w:tabs>
          <w:tab w:val="num" w:pos="3344"/>
        </w:tabs>
        <w:ind w:left="3117" w:hanging="340"/>
      </w:pPr>
      <w:rPr>
        <w:rFonts w:ascii="Courier New" w:hAnsi="Courier New" w:cs="Courier New" w:hint="default"/>
      </w:rPr>
    </w:lvl>
    <w:lvl w:ilvl="8">
      <w:start w:val="1"/>
      <w:numFmt w:val="bullet"/>
      <w:lvlText w:val=""/>
      <w:lvlJc w:val="left"/>
      <w:pPr>
        <w:tabs>
          <w:tab w:val="num" w:pos="3684"/>
        </w:tabs>
        <w:ind w:left="3457" w:hanging="340"/>
      </w:pPr>
      <w:rPr>
        <w:rFonts w:ascii="Wingdings" w:hAnsi="Wingdings" w:hint="default"/>
      </w:rPr>
    </w:lvl>
  </w:abstractNum>
  <w:abstractNum w:abstractNumId="32" w15:restartNumberingAfterBreak="0">
    <w:nsid w:val="7FD4416C"/>
    <w:multiLevelType w:val="multilevel"/>
    <w:tmpl w:val="2A7ACD8A"/>
    <w:styleLink w:val="CurrentList5"/>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87544214">
    <w:abstractNumId w:val="28"/>
  </w:num>
  <w:num w:numId="2" w16cid:durableId="175191970">
    <w:abstractNumId w:val="3"/>
  </w:num>
  <w:num w:numId="3" w16cid:durableId="1625310424">
    <w:abstractNumId w:val="12"/>
  </w:num>
  <w:num w:numId="4" w16cid:durableId="708383006">
    <w:abstractNumId w:val="26"/>
  </w:num>
  <w:num w:numId="5" w16cid:durableId="446894494">
    <w:abstractNumId w:val="7"/>
  </w:num>
  <w:num w:numId="6" w16cid:durableId="228731689">
    <w:abstractNumId w:val="5"/>
  </w:num>
  <w:num w:numId="7" w16cid:durableId="1323045391">
    <w:abstractNumId w:val="14"/>
  </w:num>
  <w:num w:numId="8" w16cid:durableId="1943568265">
    <w:abstractNumId w:val="10"/>
  </w:num>
  <w:num w:numId="9" w16cid:durableId="271976833">
    <w:abstractNumId w:val="21"/>
  </w:num>
  <w:num w:numId="10" w16cid:durableId="297877065">
    <w:abstractNumId w:val="32"/>
  </w:num>
  <w:num w:numId="11" w16cid:durableId="1121219335">
    <w:abstractNumId w:val="6"/>
  </w:num>
  <w:num w:numId="12" w16cid:durableId="430392460">
    <w:abstractNumId w:val="16"/>
  </w:num>
  <w:num w:numId="13" w16cid:durableId="271283140">
    <w:abstractNumId w:val="8"/>
  </w:num>
  <w:num w:numId="14" w16cid:durableId="708995435">
    <w:abstractNumId w:val="31"/>
  </w:num>
  <w:num w:numId="15" w16cid:durableId="9043423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608732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94214818">
    <w:abstractNumId w:val="18"/>
  </w:num>
  <w:num w:numId="18" w16cid:durableId="175076011">
    <w:abstractNumId w:val="19"/>
  </w:num>
  <w:num w:numId="19" w16cid:durableId="5417515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581181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41688960">
    <w:abstractNumId w:val="13"/>
  </w:num>
  <w:num w:numId="22" w16cid:durableId="740833482">
    <w:abstractNumId w:val="20"/>
  </w:num>
  <w:num w:numId="23" w16cid:durableId="1715352398">
    <w:abstractNumId w:val="18"/>
  </w:num>
  <w:num w:numId="24" w16cid:durableId="726690121">
    <w:abstractNumId w:val="25"/>
  </w:num>
  <w:num w:numId="25" w16cid:durableId="1589382779">
    <w:abstractNumId w:val="9"/>
  </w:num>
  <w:num w:numId="26" w16cid:durableId="86344110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644970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8348978">
    <w:abstractNumId w:val="31"/>
  </w:num>
  <w:num w:numId="29" w16cid:durableId="119299253">
    <w:abstractNumId w:val="15"/>
  </w:num>
  <w:num w:numId="30" w16cid:durableId="62457420">
    <w:abstractNumId w:val="17"/>
  </w:num>
  <w:num w:numId="31" w16cid:durableId="619645892">
    <w:abstractNumId w:val="30"/>
  </w:num>
  <w:num w:numId="32" w16cid:durableId="817263276">
    <w:abstractNumId w:val="0"/>
  </w:num>
  <w:num w:numId="33" w16cid:durableId="476000289">
    <w:abstractNumId w:val="24"/>
  </w:num>
  <w:num w:numId="34" w16cid:durableId="1118912091">
    <w:abstractNumId w:val="11"/>
  </w:num>
  <w:num w:numId="35" w16cid:durableId="289898243">
    <w:abstractNumId w:val="29"/>
  </w:num>
  <w:num w:numId="36" w16cid:durableId="309214220">
    <w:abstractNumId w:val="4"/>
  </w:num>
  <w:num w:numId="37" w16cid:durableId="1536648920">
    <w:abstractNumId w:val="18"/>
  </w:num>
  <w:num w:numId="38" w16cid:durableId="1213033933">
    <w:abstractNumId w:val="18"/>
  </w:num>
  <w:num w:numId="39" w16cid:durableId="1607750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33546148">
    <w:abstractNumId w:val="18"/>
  </w:num>
  <w:num w:numId="41" w16cid:durableId="1295868828">
    <w:abstractNumId w:val="31"/>
  </w:num>
  <w:num w:numId="42" w16cid:durableId="856113069">
    <w:abstractNumId w:val="31"/>
  </w:num>
  <w:num w:numId="43" w16cid:durableId="987631927">
    <w:abstractNumId w:val="31"/>
  </w:num>
  <w:num w:numId="44" w16cid:durableId="100034448">
    <w:abstractNumId w:val="31"/>
  </w:num>
  <w:num w:numId="45" w16cid:durableId="783765759">
    <w:abstractNumId w:val="31"/>
  </w:num>
  <w:num w:numId="46" w16cid:durableId="390232763">
    <w:abstractNumId w:val="23"/>
  </w:num>
  <w:num w:numId="47" w16cid:durableId="35394142">
    <w:abstractNumId w:val="22"/>
  </w:num>
  <w:num w:numId="48" w16cid:durableId="1165439918">
    <w:abstractNumId w:val="2"/>
  </w:num>
  <w:num w:numId="49" w16cid:durableId="82337355">
    <w:abstractNumId w:val="31"/>
  </w:num>
  <w:num w:numId="50" w16cid:durableId="817918943">
    <w:abstractNumId w:val="31"/>
  </w:num>
  <w:num w:numId="51" w16cid:durableId="640618079">
    <w:abstractNumId w:val="31"/>
  </w:num>
  <w:num w:numId="52" w16cid:durableId="5643246">
    <w:abstractNumId w:val="31"/>
  </w:num>
  <w:num w:numId="53" w16cid:durableId="1553275346">
    <w:abstractNumId w:val="31"/>
  </w:num>
  <w:num w:numId="54" w16cid:durableId="426387498">
    <w:abstractNumId w:val="31"/>
  </w:num>
  <w:num w:numId="55" w16cid:durableId="1714504788">
    <w:abstractNumId w:val="7"/>
  </w:num>
  <w:num w:numId="56" w16cid:durableId="1479497280">
    <w:abstractNumId w:val="31"/>
  </w:num>
  <w:num w:numId="57" w16cid:durableId="902838546">
    <w:abstractNumId w:val="31"/>
  </w:num>
  <w:num w:numId="58" w16cid:durableId="674653545">
    <w:abstractNumId w:val="31"/>
  </w:num>
  <w:num w:numId="59" w16cid:durableId="21423083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kki Papenfus">
    <w15:presenceInfo w15:providerId="AD" w15:userId="S::npapenfus@openboxsoftware.com::2a405823-0c8b-419b-afb6-8159926c2e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A9B"/>
    <w:rsid w:val="0000016D"/>
    <w:rsid w:val="00000456"/>
    <w:rsid w:val="00000549"/>
    <w:rsid w:val="0000064B"/>
    <w:rsid w:val="00000C81"/>
    <w:rsid w:val="000010BD"/>
    <w:rsid w:val="00001142"/>
    <w:rsid w:val="000012C0"/>
    <w:rsid w:val="000012FC"/>
    <w:rsid w:val="0000148B"/>
    <w:rsid w:val="00001621"/>
    <w:rsid w:val="00001688"/>
    <w:rsid w:val="000017ED"/>
    <w:rsid w:val="0000187E"/>
    <w:rsid w:val="000018B1"/>
    <w:rsid w:val="0000198B"/>
    <w:rsid w:val="00001B6C"/>
    <w:rsid w:val="00001F60"/>
    <w:rsid w:val="000022BE"/>
    <w:rsid w:val="0000233D"/>
    <w:rsid w:val="00002426"/>
    <w:rsid w:val="000027B9"/>
    <w:rsid w:val="00002935"/>
    <w:rsid w:val="00002A18"/>
    <w:rsid w:val="00002A5D"/>
    <w:rsid w:val="00002B37"/>
    <w:rsid w:val="00002CDC"/>
    <w:rsid w:val="00002D4C"/>
    <w:rsid w:val="00002F1A"/>
    <w:rsid w:val="00002F60"/>
    <w:rsid w:val="00002FA5"/>
    <w:rsid w:val="00003263"/>
    <w:rsid w:val="00003303"/>
    <w:rsid w:val="00003506"/>
    <w:rsid w:val="00003764"/>
    <w:rsid w:val="00003950"/>
    <w:rsid w:val="00003C4F"/>
    <w:rsid w:val="00003DB1"/>
    <w:rsid w:val="00003E3D"/>
    <w:rsid w:val="00003F49"/>
    <w:rsid w:val="00003FB4"/>
    <w:rsid w:val="00004245"/>
    <w:rsid w:val="000042FB"/>
    <w:rsid w:val="000049DE"/>
    <w:rsid w:val="00004B0B"/>
    <w:rsid w:val="00004B9D"/>
    <w:rsid w:val="00004CCE"/>
    <w:rsid w:val="00004DE1"/>
    <w:rsid w:val="00004F62"/>
    <w:rsid w:val="00005277"/>
    <w:rsid w:val="000054AC"/>
    <w:rsid w:val="000056F6"/>
    <w:rsid w:val="00005899"/>
    <w:rsid w:val="0000599D"/>
    <w:rsid w:val="00005A3B"/>
    <w:rsid w:val="00005BB3"/>
    <w:rsid w:val="00005DCC"/>
    <w:rsid w:val="00005FDA"/>
    <w:rsid w:val="000062CB"/>
    <w:rsid w:val="0000678C"/>
    <w:rsid w:val="00006A04"/>
    <w:rsid w:val="00006BCD"/>
    <w:rsid w:val="00006C10"/>
    <w:rsid w:val="00006CAE"/>
    <w:rsid w:val="00006E09"/>
    <w:rsid w:val="00006F00"/>
    <w:rsid w:val="00007070"/>
    <w:rsid w:val="00007131"/>
    <w:rsid w:val="00007431"/>
    <w:rsid w:val="0000778C"/>
    <w:rsid w:val="00007884"/>
    <w:rsid w:val="00007C1E"/>
    <w:rsid w:val="00007C52"/>
    <w:rsid w:val="00007C98"/>
    <w:rsid w:val="00007D72"/>
    <w:rsid w:val="000100B8"/>
    <w:rsid w:val="000100C7"/>
    <w:rsid w:val="000101CE"/>
    <w:rsid w:val="0001032D"/>
    <w:rsid w:val="0001045E"/>
    <w:rsid w:val="00010AB1"/>
    <w:rsid w:val="00011030"/>
    <w:rsid w:val="000111DA"/>
    <w:rsid w:val="00011548"/>
    <w:rsid w:val="000118C8"/>
    <w:rsid w:val="0001191D"/>
    <w:rsid w:val="00011C87"/>
    <w:rsid w:val="00011CC7"/>
    <w:rsid w:val="00012011"/>
    <w:rsid w:val="00012734"/>
    <w:rsid w:val="0001279F"/>
    <w:rsid w:val="00012996"/>
    <w:rsid w:val="00012AB6"/>
    <w:rsid w:val="00012B34"/>
    <w:rsid w:val="00012D55"/>
    <w:rsid w:val="00012F97"/>
    <w:rsid w:val="00013066"/>
    <w:rsid w:val="000131C3"/>
    <w:rsid w:val="000137DB"/>
    <w:rsid w:val="000137EE"/>
    <w:rsid w:val="00013DF4"/>
    <w:rsid w:val="00013EB0"/>
    <w:rsid w:val="00013F3D"/>
    <w:rsid w:val="00013F82"/>
    <w:rsid w:val="00014323"/>
    <w:rsid w:val="0001475A"/>
    <w:rsid w:val="00014818"/>
    <w:rsid w:val="00014974"/>
    <w:rsid w:val="00014B83"/>
    <w:rsid w:val="00014F69"/>
    <w:rsid w:val="000152C2"/>
    <w:rsid w:val="00015351"/>
    <w:rsid w:val="00015498"/>
    <w:rsid w:val="00015606"/>
    <w:rsid w:val="000158C1"/>
    <w:rsid w:val="0001596E"/>
    <w:rsid w:val="00015BE2"/>
    <w:rsid w:val="00015CE6"/>
    <w:rsid w:val="00015CF3"/>
    <w:rsid w:val="00016277"/>
    <w:rsid w:val="00016533"/>
    <w:rsid w:val="0001657F"/>
    <w:rsid w:val="0001673E"/>
    <w:rsid w:val="000167CB"/>
    <w:rsid w:val="0001683B"/>
    <w:rsid w:val="000168B1"/>
    <w:rsid w:val="00016A4D"/>
    <w:rsid w:val="00016A7B"/>
    <w:rsid w:val="00016C50"/>
    <w:rsid w:val="00016CD7"/>
    <w:rsid w:val="00016D9D"/>
    <w:rsid w:val="00016EB8"/>
    <w:rsid w:val="00016FA7"/>
    <w:rsid w:val="0001736B"/>
    <w:rsid w:val="000174D7"/>
    <w:rsid w:val="0001762E"/>
    <w:rsid w:val="00017784"/>
    <w:rsid w:val="000179BD"/>
    <w:rsid w:val="0002031B"/>
    <w:rsid w:val="0002066C"/>
    <w:rsid w:val="0002087F"/>
    <w:rsid w:val="00020924"/>
    <w:rsid w:val="00020B67"/>
    <w:rsid w:val="00020EC3"/>
    <w:rsid w:val="000210F1"/>
    <w:rsid w:val="00021612"/>
    <w:rsid w:val="0002175F"/>
    <w:rsid w:val="00021A8A"/>
    <w:rsid w:val="00022216"/>
    <w:rsid w:val="00022280"/>
    <w:rsid w:val="0002242D"/>
    <w:rsid w:val="00022485"/>
    <w:rsid w:val="00022637"/>
    <w:rsid w:val="0002266B"/>
    <w:rsid w:val="000227EF"/>
    <w:rsid w:val="00022824"/>
    <w:rsid w:val="00022DD3"/>
    <w:rsid w:val="000233AB"/>
    <w:rsid w:val="000238A4"/>
    <w:rsid w:val="00023AA7"/>
    <w:rsid w:val="00023EF6"/>
    <w:rsid w:val="0002415D"/>
    <w:rsid w:val="00024474"/>
    <w:rsid w:val="00024526"/>
    <w:rsid w:val="000245E3"/>
    <w:rsid w:val="00024C3F"/>
    <w:rsid w:val="00024C50"/>
    <w:rsid w:val="00024D05"/>
    <w:rsid w:val="00024D06"/>
    <w:rsid w:val="00024DBC"/>
    <w:rsid w:val="00025058"/>
    <w:rsid w:val="00025100"/>
    <w:rsid w:val="00025131"/>
    <w:rsid w:val="00025316"/>
    <w:rsid w:val="000255C0"/>
    <w:rsid w:val="00025647"/>
    <w:rsid w:val="00025703"/>
    <w:rsid w:val="00025AB5"/>
    <w:rsid w:val="00025CDA"/>
    <w:rsid w:val="000261A0"/>
    <w:rsid w:val="000261DB"/>
    <w:rsid w:val="00026346"/>
    <w:rsid w:val="000267F9"/>
    <w:rsid w:val="0002683E"/>
    <w:rsid w:val="000268BD"/>
    <w:rsid w:val="0002691B"/>
    <w:rsid w:val="00026BC5"/>
    <w:rsid w:val="00026C0A"/>
    <w:rsid w:val="00026F66"/>
    <w:rsid w:val="00027094"/>
    <w:rsid w:val="000270A8"/>
    <w:rsid w:val="00027685"/>
    <w:rsid w:val="0002769D"/>
    <w:rsid w:val="00027704"/>
    <w:rsid w:val="00027A23"/>
    <w:rsid w:val="00027CDC"/>
    <w:rsid w:val="0003033E"/>
    <w:rsid w:val="00030413"/>
    <w:rsid w:val="000304B1"/>
    <w:rsid w:val="000304E9"/>
    <w:rsid w:val="000306CF"/>
    <w:rsid w:val="000307E8"/>
    <w:rsid w:val="0003088C"/>
    <w:rsid w:val="00030966"/>
    <w:rsid w:val="000309DC"/>
    <w:rsid w:val="00030BD8"/>
    <w:rsid w:val="00030DA9"/>
    <w:rsid w:val="0003137A"/>
    <w:rsid w:val="00031384"/>
    <w:rsid w:val="000315B8"/>
    <w:rsid w:val="000318FE"/>
    <w:rsid w:val="00031C10"/>
    <w:rsid w:val="00031D9A"/>
    <w:rsid w:val="00031EC4"/>
    <w:rsid w:val="000321A9"/>
    <w:rsid w:val="0003265D"/>
    <w:rsid w:val="000328AE"/>
    <w:rsid w:val="00032E0C"/>
    <w:rsid w:val="00032E70"/>
    <w:rsid w:val="00033200"/>
    <w:rsid w:val="000332B6"/>
    <w:rsid w:val="000334D9"/>
    <w:rsid w:val="000337C1"/>
    <w:rsid w:val="00033B50"/>
    <w:rsid w:val="00033B63"/>
    <w:rsid w:val="00034874"/>
    <w:rsid w:val="00034A0A"/>
    <w:rsid w:val="00034A4F"/>
    <w:rsid w:val="00034AF3"/>
    <w:rsid w:val="00034EA1"/>
    <w:rsid w:val="00035265"/>
    <w:rsid w:val="00035587"/>
    <w:rsid w:val="00035792"/>
    <w:rsid w:val="0003581D"/>
    <w:rsid w:val="00035B07"/>
    <w:rsid w:val="00035C84"/>
    <w:rsid w:val="00036498"/>
    <w:rsid w:val="0003658E"/>
    <w:rsid w:val="00036B0E"/>
    <w:rsid w:val="00036F87"/>
    <w:rsid w:val="0003765B"/>
    <w:rsid w:val="00040202"/>
    <w:rsid w:val="00040309"/>
    <w:rsid w:val="000405C6"/>
    <w:rsid w:val="000408EC"/>
    <w:rsid w:val="0004096A"/>
    <w:rsid w:val="00040AE0"/>
    <w:rsid w:val="00040CE1"/>
    <w:rsid w:val="000411C5"/>
    <w:rsid w:val="0004136B"/>
    <w:rsid w:val="00041778"/>
    <w:rsid w:val="00041784"/>
    <w:rsid w:val="00041CF9"/>
    <w:rsid w:val="00041DE5"/>
    <w:rsid w:val="00041E30"/>
    <w:rsid w:val="00042063"/>
    <w:rsid w:val="000420A6"/>
    <w:rsid w:val="00042C6E"/>
    <w:rsid w:val="00042DC4"/>
    <w:rsid w:val="00043185"/>
    <w:rsid w:val="00043287"/>
    <w:rsid w:val="00043340"/>
    <w:rsid w:val="0004376D"/>
    <w:rsid w:val="0004387D"/>
    <w:rsid w:val="0004396D"/>
    <w:rsid w:val="0004397C"/>
    <w:rsid w:val="00043987"/>
    <w:rsid w:val="0004398E"/>
    <w:rsid w:val="000439C8"/>
    <w:rsid w:val="00043AB1"/>
    <w:rsid w:val="00043CCD"/>
    <w:rsid w:val="00043F5D"/>
    <w:rsid w:val="000441AE"/>
    <w:rsid w:val="000441C4"/>
    <w:rsid w:val="00044221"/>
    <w:rsid w:val="00044361"/>
    <w:rsid w:val="0004441C"/>
    <w:rsid w:val="0004451D"/>
    <w:rsid w:val="0004472C"/>
    <w:rsid w:val="000448E1"/>
    <w:rsid w:val="000449BD"/>
    <w:rsid w:val="00044D04"/>
    <w:rsid w:val="00044F7F"/>
    <w:rsid w:val="00045135"/>
    <w:rsid w:val="00045409"/>
    <w:rsid w:val="0004545A"/>
    <w:rsid w:val="000455AC"/>
    <w:rsid w:val="000456D3"/>
    <w:rsid w:val="00045769"/>
    <w:rsid w:val="00045A27"/>
    <w:rsid w:val="00045B35"/>
    <w:rsid w:val="00045C9B"/>
    <w:rsid w:val="00045D4A"/>
    <w:rsid w:val="000465D2"/>
    <w:rsid w:val="00046E06"/>
    <w:rsid w:val="00046E89"/>
    <w:rsid w:val="00047284"/>
    <w:rsid w:val="00047363"/>
    <w:rsid w:val="000473EB"/>
    <w:rsid w:val="00047665"/>
    <w:rsid w:val="00047904"/>
    <w:rsid w:val="0004798E"/>
    <w:rsid w:val="00047B83"/>
    <w:rsid w:val="00047E0C"/>
    <w:rsid w:val="00047E1C"/>
    <w:rsid w:val="00047E47"/>
    <w:rsid w:val="000501DE"/>
    <w:rsid w:val="00050752"/>
    <w:rsid w:val="00050789"/>
    <w:rsid w:val="00050966"/>
    <w:rsid w:val="000509C0"/>
    <w:rsid w:val="00050D73"/>
    <w:rsid w:val="0005147F"/>
    <w:rsid w:val="000515C7"/>
    <w:rsid w:val="00051649"/>
    <w:rsid w:val="0005194E"/>
    <w:rsid w:val="0005199B"/>
    <w:rsid w:val="00051B03"/>
    <w:rsid w:val="00051E6C"/>
    <w:rsid w:val="00051F22"/>
    <w:rsid w:val="00052041"/>
    <w:rsid w:val="00052171"/>
    <w:rsid w:val="0005244C"/>
    <w:rsid w:val="00052527"/>
    <w:rsid w:val="00052B3A"/>
    <w:rsid w:val="00052C2F"/>
    <w:rsid w:val="00052C64"/>
    <w:rsid w:val="00052F7F"/>
    <w:rsid w:val="00053096"/>
    <w:rsid w:val="000530A4"/>
    <w:rsid w:val="00053299"/>
    <w:rsid w:val="0005342E"/>
    <w:rsid w:val="00053565"/>
    <w:rsid w:val="0005365E"/>
    <w:rsid w:val="0005370F"/>
    <w:rsid w:val="00053760"/>
    <w:rsid w:val="00053B98"/>
    <w:rsid w:val="00053C83"/>
    <w:rsid w:val="00053D28"/>
    <w:rsid w:val="00053D6C"/>
    <w:rsid w:val="00054572"/>
    <w:rsid w:val="00054E0D"/>
    <w:rsid w:val="00055394"/>
    <w:rsid w:val="00055592"/>
    <w:rsid w:val="0005582E"/>
    <w:rsid w:val="00055C22"/>
    <w:rsid w:val="00055F51"/>
    <w:rsid w:val="00056584"/>
    <w:rsid w:val="000567F8"/>
    <w:rsid w:val="000568B2"/>
    <w:rsid w:val="00056BB1"/>
    <w:rsid w:val="00056CDF"/>
    <w:rsid w:val="00056E82"/>
    <w:rsid w:val="00056EC9"/>
    <w:rsid w:val="00056F68"/>
    <w:rsid w:val="0005719E"/>
    <w:rsid w:val="000572D9"/>
    <w:rsid w:val="0005733A"/>
    <w:rsid w:val="00057412"/>
    <w:rsid w:val="000575AC"/>
    <w:rsid w:val="000575DD"/>
    <w:rsid w:val="0005787A"/>
    <w:rsid w:val="00057BB9"/>
    <w:rsid w:val="00057EAF"/>
    <w:rsid w:val="00057F1F"/>
    <w:rsid w:val="00057F26"/>
    <w:rsid w:val="0006002C"/>
    <w:rsid w:val="0006029B"/>
    <w:rsid w:val="000602CB"/>
    <w:rsid w:val="00060381"/>
    <w:rsid w:val="000609E6"/>
    <w:rsid w:val="00060C9C"/>
    <w:rsid w:val="00060E13"/>
    <w:rsid w:val="00060EF7"/>
    <w:rsid w:val="0006101A"/>
    <w:rsid w:val="000616B7"/>
    <w:rsid w:val="0006178A"/>
    <w:rsid w:val="000617A1"/>
    <w:rsid w:val="0006184C"/>
    <w:rsid w:val="00061878"/>
    <w:rsid w:val="00061B5A"/>
    <w:rsid w:val="00061B9F"/>
    <w:rsid w:val="00061C4C"/>
    <w:rsid w:val="0006202A"/>
    <w:rsid w:val="000620B9"/>
    <w:rsid w:val="000627C2"/>
    <w:rsid w:val="000627E1"/>
    <w:rsid w:val="00062827"/>
    <w:rsid w:val="00062A5E"/>
    <w:rsid w:val="00062C35"/>
    <w:rsid w:val="00062DBF"/>
    <w:rsid w:val="00063745"/>
    <w:rsid w:val="0006388F"/>
    <w:rsid w:val="000639B4"/>
    <w:rsid w:val="00063A48"/>
    <w:rsid w:val="00063CEE"/>
    <w:rsid w:val="00063D19"/>
    <w:rsid w:val="00063FCA"/>
    <w:rsid w:val="00064013"/>
    <w:rsid w:val="0006407A"/>
    <w:rsid w:val="0006425E"/>
    <w:rsid w:val="000642BE"/>
    <w:rsid w:val="000644E5"/>
    <w:rsid w:val="00064700"/>
    <w:rsid w:val="0006486C"/>
    <w:rsid w:val="00064D03"/>
    <w:rsid w:val="0006562B"/>
    <w:rsid w:val="00065799"/>
    <w:rsid w:val="00065812"/>
    <w:rsid w:val="00065898"/>
    <w:rsid w:val="00065F0F"/>
    <w:rsid w:val="000661A5"/>
    <w:rsid w:val="0006643B"/>
    <w:rsid w:val="00066497"/>
    <w:rsid w:val="00066A53"/>
    <w:rsid w:val="00066E4A"/>
    <w:rsid w:val="00067081"/>
    <w:rsid w:val="000672C6"/>
    <w:rsid w:val="000672F1"/>
    <w:rsid w:val="00067467"/>
    <w:rsid w:val="000679D2"/>
    <w:rsid w:val="00067AD1"/>
    <w:rsid w:val="00067B29"/>
    <w:rsid w:val="00067B8B"/>
    <w:rsid w:val="00067CD3"/>
    <w:rsid w:val="00067D13"/>
    <w:rsid w:val="00067FBE"/>
    <w:rsid w:val="0007064C"/>
    <w:rsid w:val="000706B1"/>
    <w:rsid w:val="00070733"/>
    <w:rsid w:val="000707D0"/>
    <w:rsid w:val="000707FE"/>
    <w:rsid w:val="0007081F"/>
    <w:rsid w:val="00070C7F"/>
    <w:rsid w:val="00071117"/>
    <w:rsid w:val="00071334"/>
    <w:rsid w:val="00071532"/>
    <w:rsid w:val="000716A5"/>
    <w:rsid w:val="00071742"/>
    <w:rsid w:val="00071A2B"/>
    <w:rsid w:val="00071DBF"/>
    <w:rsid w:val="0007202A"/>
    <w:rsid w:val="000724A6"/>
    <w:rsid w:val="0007256F"/>
    <w:rsid w:val="00072967"/>
    <w:rsid w:val="000729F7"/>
    <w:rsid w:val="00072A60"/>
    <w:rsid w:val="00072A75"/>
    <w:rsid w:val="00072E01"/>
    <w:rsid w:val="00072E64"/>
    <w:rsid w:val="00072EB7"/>
    <w:rsid w:val="000730B7"/>
    <w:rsid w:val="000733B2"/>
    <w:rsid w:val="000734BC"/>
    <w:rsid w:val="00073593"/>
    <w:rsid w:val="0007366A"/>
    <w:rsid w:val="000736A6"/>
    <w:rsid w:val="0007372B"/>
    <w:rsid w:val="00073732"/>
    <w:rsid w:val="00073786"/>
    <w:rsid w:val="00073B70"/>
    <w:rsid w:val="00073FF0"/>
    <w:rsid w:val="0007422D"/>
    <w:rsid w:val="000743E2"/>
    <w:rsid w:val="000746D3"/>
    <w:rsid w:val="00074CAF"/>
    <w:rsid w:val="00074F2A"/>
    <w:rsid w:val="00075292"/>
    <w:rsid w:val="0007572A"/>
    <w:rsid w:val="00075BC2"/>
    <w:rsid w:val="00075C13"/>
    <w:rsid w:val="00075C9D"/>
    <w:rsid w:val="00076053"/>
    <w:rsid w:val="00076308"/>
    <w:rsid w:val="0007632D"/>
    <w:rsid w:val="00076C55"/>
    <w:rsid w:val="00076E45"/>
    <w:rsid w:val="000770B2"/>
    <w:rsid w:val="000770E9"/>
    <w:rsid w:val="00077135"/>
    <w:rsid w:val="00077373"/>
    <w:rsid w:val="00077486"/>
    <w:rsid w:val="0007762B"/>
    <w:rsid w:val="00077788"/>
    <w:rsid w:val="000778C8"/>
    <w:rsid w:val="000778F6"/>
    <w:rsid w:val="00077B24"/>
    <w:rsid w:val="00077FB0"/>
    <w:rsid w:val="00080082"/>
    <w:rsid w:val="000801BC"/>
    <w:rsid w:val="0008043E"/>
    <w:rsid w:val="0008048D"/>
    <w:rsid w:val="000805C9"/>
    <w:rsid w:val="00080622"/>
    <w:rsid w:val="000807C8"/>
    <w:rsid w:val="000809D5"/>
    <w:rsid w:val="00080D1A"/>
    <w:rsid w:val="000810AE"/>
    <w:rsid w:val="000811B2"/>
    <w:rsid w:val="00081209"/>
    <w:rsid w:val="00081217"/>
    <w:rsid w:val="0008127D"/>
    <w:rsid w:val="00081861"/>
    <w:rsid w:val="000819DA"/>
    <w:rsid w:val="00081BE9"/>
    <w:rsid w:val="00082000"/>
    <w:rsid w:val="00082190"/>
    <w:rsid w:val="000821BD"/>
    <w:rsid w:val="00082783"/>
    <w:rsid w:val="000828B5"/>
    <w:rsid w:val="00082DBF"/>
    <w:rsid w:val="00083033"/>
    <w:rsid w:val="00083071"/>
    <w:rsid w:val="000831BC"/>
    <w:rsid w:val="00083B2E"/>
    <w:rsid w:val="00083BBA"/>
    <w:rsid w:val="00083E35"/>
    <w:rsid w:val="00083F81"/>
    <w:rsid w:val="0008436C"/>
    <w:rsid w:val="00084378"/>
    <w:rsid w:val="00084397"/>
    <w:rsid w:val="000844C0"/>
    <w:rsid w:val="00084B29"/>
    <w:rsid w:val="00084E50"/>
    <w:rsid w:val="00085020"/>
    <w:rsid w:val="0008506D"/>
    <w:rsid w:val="0008515A"/>
    <w:rsid w:val="00085196"/>
    <w:rsid w:val="0008522D"/>
    <w:rsid w:val="0008524F"/>
    <w:rsid w:val="000856EA"/>
    <w:rsid w:val="000858A3"/>
    <w:rsid w:val="00085BB9"/>
    <w:rsid w:val="00085BFE"/>
    <w:rsid w:val="00085C56"/>
    <w:rsid w:val="00085E03"/>
    <w:rsid w:val="00086231"/>
    <w:rsid w:val="000862A5"/>
    <w:rsid w:val="0008652B"/>
    <w:rsid w:val="000867CD"/>
    <w:rsid w:val="000869A0"/>
    <w:rsid w:val="00086DE4"/>
    <w:rsid w:val="00086F30"/>
    <w:rsid w:val="0008700F"/>
    <w:rsid w:val="00087264"/>
    <w:rsid w:val="00087312"/>
    <w:rsid w:val="00087966"/>
    <w:rsid w:val="00087B77"/>
    <w:rsid w:val="00087B99"/>
    <w:rsid w:val="00087F0F"/>
    <w:rsid w:val="000903A5"/>
    <w:rsid w:val="000906B2"/>
    <w:rsid w:val="00090D15"/>
    <w:rsid w:val="0009103A"/>
    <w:rsid w:val="0009111D"/>
    <w:rsid w:val="000916A5"/>
    <w:rsid w:val="0009175E"/>
    <w:rsid w:val="000917B8"/>
    <w:rsid w:val="0009188F"/>
    <w:rsid w:val="00091E39"/>
    <w:rsid w:val="00091E56"/>
    <w:rsid w:val="00091F6C"/>
    <w:rsid w:val="000922B5"/>
    <w:rsid w:val="000927DF"/>
    <w:rsid w:val="00092853"/>
    <w:rsid w:val="00092A20"/>
    <w:rsid w:val="00092AEB"/>
    <w:rsid w:val="00092AFD"/>
    <w:rsid w:val="00092BF2"/>
    <w:rsid w:val="00092CD3"/>
    <w:rsid w:val="00092D0F"/>
    <w:rsid w:val="00092ED1"/>
    <w:rsid w:val="00092F8C"/>
    <w:rsid w:val="000934B7"/>
    <w:rsid w:val="0009371D"/>
    <w:rsid w:val="0009374F"/>
    <w:rsid w:val="00093807"/>
    <w:rsid w:val="00093A2F"/>
    <w:rsid w:val="00093BCC"/>
    <w:rsid w:val="00093CB2"/>
    <w:rsid w:val="00093F0A"/>
    <w:rsid w:val="00093F23"/>
    <w:rsid w:val="0009462C"/>
    <w:rsid w:val="00094708"/>
    <w:rsid w:val="0009488F"/>
    <w:rsid w:val="00094A6D"/>
    <w:rsid w:val="00095383"/>
    <w:rsid w:val="000955E3"/>
    <w:rsid w:val="0009569F"/>
    <w:rsid w:val="000958EE"/>
    <w:rsid w:val="00095B30"/>
    <w:rsid w:val="00095B88"/>
    <w:rsid w:val="00095E9E"/>
    <w:rsid w:val="00096075"/>
    <w:rsid w:val="000960CD"/>
    <w:rsid w:val="000961AB"/>
    <w:rsid w:val="000963AE"/>
    <w:rsid w:val="00096421"/>
    <w:rsid w:val="0009681D"/>
    <w:rsid w:val="0009682C"/>
    <w:rsid w:val="00096A4E"/>
    <w:rsid w:val="00096ADF"/>
    <w:rsid w:val="00096B4B"/>
    <w:rsid w:val="000970E4"/>
    <w:rsid w:val="00097518"/>
    <w:rsid w:val="000975A2"/>
    <w:rsid w:val="00097784"/>
    <w:rsid w:val="00097794"/>
    <w:rsid w:val="00097980"/>
    <w:rsid w:val="00097A50"/>
    <w:rsid w:val="00097B47"/>
    <w:rsid w:val="00097F8D"/>
    <w:rsid w:val="000A03C6"/>
    <w:rsid w:val="000A045C"/>
    <w:rsid w:val="000A0759"/>
    <w:rsid w:val="000A0A4E"/>
    <w:rsid w:val="000A0E4F"/>
    <w:rsid w:val="000A1386"/>
    <w:rsid w:val="000A13C2"/>
    <w:rsid w:val="000A159E"/>
    <w:rsid w:val="000A1790"/>
    <w:rsid w:val="000A1B2A"/>
    <w:rsid w:val="000A21CD"/>
    <w:rsid w:val="000A2278"/>
    <w:rsid w:val="000A2434"/>
    <w:rsid w:val="000A267A"/>
    <w:rsid w:val="000A2774"/>
    <w:rsid w:val="000A28B7"/>
    <w:rsid w:val="000A2E9D"/>
    <w:rsid w:val="000A2F4F"/>
    <w:rsid w:val="000A312C"/>
    <w:rsid w:val="000A364F"/>
    <w:rsid w:val="000A375B"/>
    <w:rsid w:val="000A4373"/>
    <w:rsid w:val="000A4634"/>
    <w:rsid w:val="000A483F"/>
    <w:rsid w:val="000A4A0D"/>
    <w:rsid w:val="000A5766"/>
    <w:rsid w:val="000A5770"/>
    <w:rsid w:val="000A57E6"/>
    <w:rsid w:val="000A5A85"/>
    <w:rsid w:val="000A5AC5"/>
    <w:rsid w:val="000A601E"/>
    <w:rsid w:val="000A61B0"/>
    <w:rsid w:val="000A6466"/>
    <w:rsid w:val="000A67C8"/>
    <w:rsid w:val="000A6B1E"/>
    <w:rsid w:val="000A6DBC"/>
    <w:rsid w:val="000A6DE4"/>
    <w:rsid w:val="000A70A7"/>
    <w:rsid w:val="000A75C9"/>
    <w:rsid w:val="000A797F"/>
    <w:rsid w:val="000A7A15"/>
    <w:rsid w:val="000A7A34"/>
    <w:rsid w:val="000A7F42"/>
    <w:rsid w:val="000B00F1"/>
    <w:rsid w:val="000B0181"/>
    <w:rsid w:val="000B06C3"/>
    <w:rsid w:val="000B0721"/>
    <w:rsid w:val="000B0C6F"/>
    <w:rsid w:val="000B0CF7"/>
    <w:rsid w:val="000B0EA2"/>
    <w:rsid w:val="000B10DE"/>
    <w:rsid w:val="000B122D"/>
    <w:rsid w:val="000B1233"/>
    <w:rsid w:val="000B1460"/>
    <w:rsid w:val="000B15BA"/>
    <w:rsid w:val="000B168F"/>
    <w:rsid w:val="000B1985"/>
    <w:rsid w:val="000B19B6"/>
    <w:rsid w:val="000B19CC"/>
    <w:rsid w:val="000B1A90"/>
    <w:rsid w:val="000B1CC6"/>
    <w:rsid w:val="000B1CEB"/>
    <w:rsid w:val="000B1CFF"/>
    <w:rsid w:val="000B1DDD"/>
    <w:rsid w:val="000B2321"/>
    <w:rsid w:val="000B2386"/>
    <w:rsid w:val="000B23B6"/>
    <w:rsid w:val="000B2559"/>
    <w:rsid w:val="000B2754"/>
    <w:rsid w:val="000B28A6"/>
    <w:rsid w:val="000B2A5E"/>
    <w:rsid w:val="000B2B1E"/>
    <w:rsid w:val="000B2C84"/>
    <w:rsid w:val="000B3002"/>
    <w:rsid w:val="000B3014"/>
    <w:rsid w:val="000B301A"/>
    <w:rsid w:val="000B325F"/>
    <w:rsid w:val="000B3396"/>
    <w:rsid w:val="000B3983"/>
    <w:rsid w:val="000B3B4A"/>
    <w:rsid w:val="000B3BD5"/>
    <w:rsid w:val="000B3CAA"/>
    <w:rsid w:val="000B400F"/>
    <w:rsid w:val="000B40A8"/>
    <w:rsid w:val="000B418A"/>
    <w:rsid w:val="000B4464"/>
    <w:rsid w:val="000B4739"/>
    <w:rsid w:val="000B48E5"/>
    <w:rsid w:val="000B4A0A"/>
    <w:rsid w:val="000B4BD3"/>
    <w:rsid w:val="000B4D39"/>
    <w:rsid w:val="000B4D9C"/>
    <w:rsid w:val="000B4DB9"/>
    <w:rsid w:val="000B4E7C"/>
    <w:rsid w:val="000B4EAE"/>
    <w:rsid w:val="000B4FAB"/>
    <w:rsid w:val="000B4FB5"/>
    <w:rsid w:val="000B4FC0"/>
    <w:rsid w:val="000B5050"/>
    <w:rsid w:val="000B514D"/>
    <w:rsid w:val="000B5B21"/>
    <w:rsid w:val="000B5D41"/>
    <w:rsid w:val="000B60DB"/>
    <w:rsid w:val="000B6294"/>
    <w:rsid w:val="000B633B"/>
    <w:rsid w:val="000B655E"/>
    <w:rsid w:val="000B65DE"/>
    <w:rsid w:val="000B66F4"/>
    <w:rsid w:val="000B6C4E"/>
    <w:rsid w:val="000B6C85"/>
    <w:rsid w:val="000B6DEF"/>
    <w:rsid w:val="000B7015"/>
    <w:rsid w:val="000B741A"/>
    <w:rsid w:val="000B7516"/>
    <w:rsid w:val="000B7872"/>
    <w:rsid w:val="000B7AF8"/>
    <w:rsid w:val="000B7D0F"/>
    <w:rsid w:val="000B7F95"/>
    <w:rsid w:val="000C02A7"/>
    <w:rsid w:val="000C057F"/>
    <w:rsid w:val="000C0721"/>
    <w:rsid w:val="000C0A83"/>
    <w:rsid w:val="000C0AA8"/>
    <w:rsid w:val="000C0B09"/>
    <w:rsid w:val="000C0B5F"/>
    <w:rsid w:val="000C0C9E"/>
    <w:rsid w:val="000C0DAA"/>
    <w:rsid w:val="000C0FA9"/>
    <w:rsid w:val="000C1199"/>
    <w:rsid w:val="000C1483"/>
    <w:rsid w:val="000C182F"/>
    <w:rsid w:val="000C186E"/>
    <w:rsid w:val="000C1888"/>
    <w:rsid w:val="000C1A6A"/>
    <w:rsid w:val="000C1BB9"/>
    <w:rsid w:val="000C1ED7"/>
    <w:rsid w:val="000C1EF8"/>
    <w:rsid w:val="000C218E"/>
    <w:rsid w:val="000C239C"/>
    <w:rsid w:val="000C2460"/>
    <w:rsid w:val="000C2499"/>
    <w:rsid w:val="000C24D7"/>
    <w:rsid w:val="000C269C"/>
    <w:rsid w:val="000C2C9E"/>
    <w:rsid w:val="000C2DF8"/>
    <w:rsid w:val="000C2E84"/>
    <w:rsid w:val="000C2F20"/>
    <w:rsid w:val="000C3119"/>
    <w:rsid w:val="000C3365"/>
    <w:rsid w:val="000C34C0"/>
    <w:rsid w:val="000C373D"/>
    <w:rsid w:val="000C4192"/>
    <w:rsid w:val="000C453F"/>
    <w:rsid w:val="000C472E"/>
    <w:rsid w:val="000C48A6"/>
    <w:rsid w:val="000C512C"/>
    <w:rsid w:val="000C51F6"/>
    <w:rsid w:val="000C534A"/>
    <w:rsid w:val="000C5426"/>
    <w:rsid w:val="000C55F6"/>
    <w:rsid w:val="000C560A"/>
    <w:rsid w:val="000C562C"/>
    <w:rsid w:val="000C5F00"/>
    <w:rsid w:val="000C60E2"/>
    <w:rsid w:val="000C6111"/>
    <w:rsid w:val="000C6304"/>
    <w:rsid w:val="000C63C5"/>
    <w:rsid w:val="000C65EC"/>
    <w:rsid w:val="000C6980"/>
    <w:rsid w:val="000C6DCB"/>
    <w:rsid w:val="000C703F"/>
    <w:rsid w:val="000C709E"/>
    <w:rsid w:val="000C7102"/>
    <w:rsid w:val="000C7406"/>
    <w:rsid w:val="000C776A"/>
    <w:rsid w:val="000C7784"/>
    <w:rsid w:val="000C7A27"/>
    <w:rsid w:val="000C7BBD"/>
    <w:rsid w:val="000C7CA1"/>
    <w:rsid w:val="000C7D87"/>
    <w:rsid w:val="000C7F83"/>
    <w:rsid w:val="000D007D"/>
    <w:rsid w:val="000D0389"/>
    <w:rsid w:val="000D0406"/>
    <w:rsid w:val="000D048B"/>
    <w:rsid w:val="000D08A0"/>
    <w:rsid w:val="000D097B"/>
    <w:rsid w:val="000D0BFE"/>
    <w:rsid w:val="000D0C9C"/>
    <w:rsid w:val="000D0D65"/>
    <w:rsid w:val="000D0E5E"/>
    <w:rsid w:val="000D0F60"/>
    <w:rsid w:val="000D1810"/>
    <w:rsid w:val="000D1964"/>
    <w:rsid w:val="000D1C98"/>
    <w:rsid w:val="000D1D8B"/>
    <w:rsid w:val="000D1D9E"/>
    <w:rsid w:val="000D1E9D"/>
    <w:rsid w:val="000D1FF6"/>
    <w:rsid w:val="000D239A"/>
    <w:rsid w:val="000D27EA"/>
    <w:rsid w:val="000D2969"/>
    <w:rsid w:val="000D2D4F"/>
    <w:rsid w:val="000D2F99"/>
    <w:rsid w:val="000D32FD"/>
    <w:rsid w:val="000D3554"/>
    <w:rsid w:val="000D3AE7"/>
    <w:rsid w:val="000D3B53"/>
    <w:rsid w:val="000D3CFC"/>
    <w:rsid w:val="000D3D71"/>
    <w:rsid w:val="000D3F43"/>
    <w:rsid w:val="000D40CD"/>
    <w:rsid w:val="000D42FF"/>
    <w:rsid w:val="000D4326"/>
    <w:rsid w:val="000D43B6"/>
    <w:rsid w:val="000D464C"/>
    <w:rsid w:val="000D46B2"/>
    <w:rsid w:val="000D4732"/>
    <w:rsid w:val="000D4A7F"/>
    <w:rsid w:val="000D4E40"/>
    <w:rsid w:val="000D4EC0"/>
    <w:rsid w:val="000D50F2"/>
    <w:rsid w:val="000D5108"/>
    <w:rsid w:val="000D516B"/>
    <w:rsid w:val="000D5284"/>
    <w:rsid w:val="000D52CE"/>
    <w:rsid w:val="000D5384"/>
    <w:rsid w:val="000D5393"/>
    <w:rsid w:val="000D54D5"/>
    <w:rsid w:val="000D54E7"/>
    <w:rsid w:val="000D55E7"/>
    <w:rsid w:val="000D561C"/>
    <w:rsid w:val="000D5677"/>
    <w:rsid w:val="000D581C"/>
    <w:rsid w:val="000D588E"/>
    <w:rsid w:val="000D5A0D"/>
    <w:rsid w:val="000D5CE6"/>
    <w:rsid w:val="000D5DC0"/>
    <w:rsid w:val="000D6164"/>
    <w:rsid w:val="000D62A3"/>
    <w:rsid w:val="000D646B"/>
    <w:rsid w:val="000D6473"/>
    <w:rsid w:val="000D64FB"/>
    <w:rsid w:val="000D65FF"/>
    <w:rsid w:val="000D6743"/>
    <w:rsid w:val="000D676F"/>
    <w:rsid w:val="000D69E1"/>
    <w:rsid w:val="000D6D12"/>
    <w:rsid w:val="000D6EAC"/>
    <w:rsid w:val="000D72D0"/>
    <w:rsid w:val="000D7349"/>
    <w:rsid w:val="000D7660"/>
    <w:rsid w:val="000D772A"/>
    <w:rsid w:val="000D7787"/>
    <w:rsid w:val="000D78BA"/>
    <w:rsid w:val="000D7A99"/>
    <w:rsid w:val="000D7F21"/>
    <w:rsid w:val="000E082F"/>
    <w:rsid w:val="000E08E7"/>
    <w:rsid w:val="000E0C8B"/>
    <w:rsid w:val="000E0E5F"/>
    <w:rsid w:val="000E110B"/>
    <w:rsid w:val="000E16C1"/>
    <w:rsid w:val="000E17AF"/>
    <w:rsid w:val="000E17EE"/>
    <w:rsid w:val="000E18E1"/>
    <w:rsid w:val="000E1C25"/>
    <w:rsid w:val="000E1CA7"/>
    <w:rsid w:val="000E1D60"/>
    <w:rsid w:val="000E1E19"/>
    <w:rsid w:val="000E22DD"/>
    <w:rsid w:val="000E2390"/>
    <w:rsid w:val="000E2DDC"/>
    <w:rsid w:val="000E2F5F"/>
    <w:rsid w:val="000E3538"/>
    <w:rsid w:val="000E379D"/>
    <w:rsid w:val="000E38F8"/>
    <w:rsid w:val="000E3AF9"/>
    <w:rsid w:val="000E3C93"/>
    <w:rsid w:val="000E3CA2"/>
    <w:rsid w:val="000E3E4D"/>
    <w:rsid w:val="000E3E8B"/>
    <w:rsid w:val="000E4312"/>
    <w:rsid w:val="000E43CB"/>
    <w:rsid w:val="000E44D1"/>
    <w:rsid w:val="000E4937"/>
    <w:rsid w:val="000E4DB9"/>
    <w:rsid w:val="000E4E50"/>
    <w:rsid w:val="000E4EEB"/>
    <w:rsid w:val="000E555E"/>
    <w:rsid w:val="000E55D3"/>
    <w:rsid w:val="000E588A"/>
    <w:rsid w:val="000E589B"/>
    <w:rsid w:val="000E5971"/>
    <w:rsid w:val="000E59BF"/>
    <w:rsid w:val="000E5B44"/>
    <w:rsid w:val="000E5D6D"/>
    <w:rsid w:val="000E6601"/>
    <w:rsid w:val="000E6725"/>
    <w:rsid w:val="000E68A6"/>
    <w:rsid w:val="000E6995"/>
    <w:rsid w:val="000E6AB1"/>
    <w:rsid w:val="000E6C0F"/>
    <w:rsid w:val="000E71E8"/>
    <w:rsid w:val="000E74E5"/>
    <w:rsid w:val="000E7AAD"/>
    <w:rsid w:val="000E7BB1"/>
    <w:rsid w:val="000E7C31"/>
    <w:rsid w:val="000E7CA9"/>
    <w:rsid w:val="000E7CEE"/>
    <w:rsid w:val="000E7DDC"/>
    <w:rsid w:val="000F0068"/>
    <w:rsid w:val="000F00FC"/>
    <w:rsid w:val="000F048C"/>
    <w:rsid w:val="000F0A80"/>
    <w:rsid w:val="000F1085"/>
    <w:rsid w:val="000F1ABC"/>
    <w:rsid w:val="000F1F9C"/>
    <w:rsid w:val="000F2750"/>
    <w:rsid w:val="000F28D9"/>
    <w:rsid w:val="000F2AF9"/>
    <w:rsid w:val="000F2CAE"/>
    <w:rsid w:val="000F2D8F"/>
    <w:rsid w:val="000F2E63"/>
    <w:rsid w:val="000F30BE"/>
    <w:rsid w:val="000F336C"/>
    <w:rsid w:val="000F3460"/>
    <w:rsid w:val="000F377E"/>
    <w:rsid w:val="000F3B17"/>
    <w:rsid w:val="000F3CF6"/>
    <w:rsid w:val="000F3DB8"/>
    <w:rsid w:val="000F47B5"/>
    <w:rsid w:val="000F4A0F"/>
    <w:rsid w:val="000F4D68"/>
    <w:rsid w:val="000F4DC0"/>
    <w:rsid w:val="000F4F2D"/>
    <w:rsid w:val="000F512B"/>
    <w:rsid w:val="000F519B"/>
    <w:rsid w:val="000F5243"/>
    <w:rsid w:val="000F536F"/>
    <w:rsid w:val="000F5502"/>
    <w:rsid w:val="000F57EE"/>
    <w:rsid w:val="000F5C1F"/>
    <w:rsid w:val="000F6075"/>
    <w:rsid w:val="000F638F"/>
    <w:rsid w:val="000F65DA"/>
    <w:rsid w:val="000F6861"/>
    <w:rsid w:val="000F6C85"/>
    <w:rsid w:val="000F6D14"/>
    <w:rsid w:val="000F6EB4"/>
    <w:rsid w:val="000F6F83"/>
    <w:rsid w:val="000F71C3"/>
    <w:rsid w:val="000F7303"/>
    <w:rsid w:val="000F74EB"/>
    <w:rsid w:val="000F77A5"/>
    <w:rsid w:val="000F77D6"/>
    <w:rsid w:val="000F7803"/>
    <w:rsid w:val="000F7E0F"/>
    <w:rsid w:val="000F7F54"/>
    <w:rsid w:val="001000AB"/>
    <w:rsid w:val="00100132"/>
    <w:rsid w:val="001001FA"/>
    <w:rsid w:val="00100623"/>
    <w:rsid w:val="00100964"/>
    <w:rsid w:val="00100A00"/>
    <w:rsid w:val="00100BA4"/>
    <w:rsid w:val="00100CEC"/>
    <w:rsid w:val="0010107D"/>
    <w:rsid w:val="00101351"/>
    <w:rsid w:val="001014A6"/>
    <w:rsid w:val="00101724"/>
    <w:rsid w:val="0010175A"/>
    <w:rsid w:val="00101900"/>
    <w:rsid w:val="00101A0E"/>
    <w:rsid w:val="00101C56"/>
    <w:rsid w:val="00101E54"/>
    <w:rsid w:val="00101E96"/>
    <w:rsid w:val="00102232"/>
    <w:rsid w:val="001022BA"/>
    <w:rsid w:val="001022C3"/>
    <w:rsid w:val="001023F7"/>
    <w:rsid w:val="00102447"/>
    <w:rsid w:val="001024A6"/>
    <w:rsid w:val="001024A9"/>
    <w:rsid w:val="001025AE"/>
    <w:rsid w:val="001026EB"/>
    <w:rsid w:val="00102748"/>
    <w:rsid w:val="001027E4"/>
    <w:rsid w:val="001027FC"/>
    <w:rsid w:val="0010335B"/>
    <w:rsid w:val="0010351A"/>
    <w:rsid w:val="0010353E"/>
    <w:rsid w:val="001036A0"/>
    <w:rsid w:val="00103717"/>
    <w:rsid w:val="0010398A"/>
    <w:rsid w:val="00103D9D"/>
    <w:rsid w:val="00103F22"/>
    <w:rsid w:val="001042D4"/>
    <w:rsid w:val="0010460B"/>
    <w:rsid w:val="001047F6"/>
    <w:rsid w:val="00104B59"/>
    <w:rsid w:val="00104BC6"/>
    <w:rsid w:val="00104C77"/>
    <w:rsid w:val="0010505F"/>
    <w:rsid w:val="00105AA6"/>
    <w:rsid w:val="00105B6A"/>
    <w:rsid w:val="00105C7A"/>
    <w:rsid w:val="00105FC5"/>
    <w:rsid w:val="00105FD5"/>
    <w:rsid w:val="001060CA"/>
    <w:rsid w:val="001062E9"/>
    <w:rsid w:val="0010689B"/>
    <w:rsid w:val="001069DD"/>
    <w:rsid w:val="00106B23"/>
    <w:rsid w:val="00106B3A"/>
    <w:rsid w:val="00106E0D"/>
    <w:rsid w:val="00106FD2"/>
    <w:rsid w:val="00107095"/>
    <w:rsid w:val="001070AB"/>
    <w:rsid w:val="00107899"/>
    <w:rsid w:val="00107AE4"/>
    <w:rsid w:val="00107B23"/>
    <w:rsid w:val="00107D74"/>
    <w:rsid w:val="00107F4B"/>
    <w:rsid w:val="0011003B"/>
    <w:rsid w:val="001102C6"/>
    <w:rsid w:val="00110337"/>
    <w:rsid w:val="001105A6"/>
    <w:rsid w:val="001106A7"/>
    <w:rsid w:val="00110732"/>
    <w:rsid w:val="00110BB1"/>
    <w:rsid w:val="00110D0D"/>
    <w:rsid w:val="00110D27"/>
    <w:rsid w:val="00110DF7"/>
    <w:rsid w:val="00111156"/>
    <w:rsid w:val="0011121A"/>
    <w:rsid w:val="00111511"/>
    <w:rsid w:val="001116A8"/>
    <w:rsid w:val="00111BEE"/>
    <w:rsid w:val="00111C09"/>
    <w:rsid w:val="00111CBB"/>
    <w:rsid w:val="00111D25"/>
    <w:rsid w:val="00111D51"/>
    <w:rsid w:val="001123CE"/>
    <w:rsid w:val="001125A1"/>
    <w:rsid w:val="0011264D"/>
    <w:rsid w:val="00112798"/>
    <w:rsid w:val="00112A38"/>
    <w:rsid w:val="00112B1E"/>
    <w:rsid w:val="00112BDB"/>
    <w:rsid w:val="00112DD7"/>
    <w:rsid w:val="00112E2C"/>
    <w:rsid w:val="00112ED1"/>
    <w:rsid w:val="00112F87"/>
    <w:rsid w:val="00113110"/>
    <w:rsid w:val="0011328B"/>
    <w:rsid w:val="00113357"/>
    <w:rsid w:val="00113488"/>
    <w:rsid w:val="00113558"/>
    <w:rsid w:val="001139DC"/>
    <w:rsid w:val="001139F4"/>
    <w:rsid w:val="00113ADC"/>
    <w:rsid w:val="00113B6E"/>
    <w:rsid w:val="00113C5E"/>
    <w:rsid w:val="00113FEF"/>
    <w:rsid w:val="0011435F"/>
    <w:rsid w:val="001148D2"/>
    <w:rsid w:val="001148E4"/>
    <w:rsid w:val="00114B81"/>
    <w:rsid w:val="001150A6"/>
    <w:rsid w:val="00115116"/>
    <w:rsid w:val="0011523A"/>
    <w:rsid w:val="001153A7"/>
    <w:rsid w:val="00115855"/>
    <w:rsid w:val="001159DE"/>
    <w:rsid w:val="00115FF1"/>
    <w:rsid w:val="00116057"/>
    <w:rsid w:val="001160A7"/>
    <w:rsid w:val="001161FD"/>
    <w:rsid w:val="001162D9"/>
    <w:rsid w:val="0011647C"/>
    <w:rsid w:val="001166D2"/>
    <w:rsid w:val="00116832"/>
    <w:rsid w:val="00116E54"/>
    <w:rsid w:val="00116E6A"/>
    <w:rsid w:val="00116EF2"/>
    <w:rsid w:val="001171B8"/>
    <w:rsid w:val="0011736B"/>
    <w:rsid w:val="001173A3"/>
    <w:rsid w:val="001174B0"/>
    <w:rsid w:val="00117A4A"/>
    <w:rsid w:val="00117CD2"/>
    <w:rsid w:val="00120136"/>
    <w:rsid w:val="00120478"/>
    <w:rsid w:val="00120587"/>
    <w:rsid w:val="00120656"/>
    <w:rsid w:val="00120735"/>
    <w:rsid w:val="001207C7"/>
    <w:rsid w:val="00120BB6"/>
    <w:rsid w:val="00120F0D"/>
    <w:rsid w:val="00120F2D"/>
    <w:rsid w:val="00121092"/>
    <w:rsid w:val="00121363"/>
    <w:rsid w:val="00121699"/>
    <w:rsid w:val="001218F6"/>
    <w:rsid w:val="001218FF"/>
    <w:rsid w:val="0012193C"/>
    <w:rsid w:val="00121946"/>
    <w:rsid w:val="001219AB"/>
    <w:rsid w:val="001219C3"/>
    <w:rsid w:val="001219EB"/>
    <w:rsid w:val="00121C12"/>
    <w:rsid w:val="00121DAE"/>
    <w:rsid w:val="00121F19"/>
    <w:rsid w:val="00121F5A"/>
    <w:rsid w:val="001225C2"/>
    <w:rsid w:val="00122AFB"/>
    <w:rsid w:val="00122BDE"/>
    <w:rsid w:val="00122D36"/>
    <w:rsid w:val="00122DB1"/>
    <w:rsid w:val="00122E89"/>
    <w:rsid w:val="00122F37"/>
    <w:rsid w:val="00123167"/>
    <w:rsid w:val="00123457"/>
    <w:rsid w:val="00123756"/>
    <w:rsid w:val="001239EA"/>
    <w:rsid w:val="00123BFC"/>
    <w:rsid w:val="00123E16"/>
    <w:rsid w:val="00123E8B"/>
    <w:rsid w:val="00123EDB"/>
    <w:rsid w:val="00124045"/>
    <w:rsid w:val="00124520"/>
    <w:rsid w:val="00124754"/>
    <w:rsid w:val="0012480A"/>
    <w:rsid w:val="0012497A"/>
    <w:rsid w:val="00124AF4"/>
    <w:rsid w:val="00124CBA"/>
    <w:rsid w:val="001252A8"/>
    <w:rsid w:val="00125366"/>
    <w:rsid w:val="0012552D"/>
    <w:rsid w:val="001255F5"/>
    <w:rsid w:val="00125905"/>
    <w:rsid w:val="00125938"/>
    <w:rsid w:val="0012593C"/>
    <w:rsid w:val="00125DB8"/>
    <w:rsid w:val="00125E35"/>
    <w:rsid w:val="001260A4"/>
    <w:rsid w:val="001260A5"/>
    <w:rsid w:val="0012619D"/>
    <w:rsid w:val="001261A0"/>
    <w:rsid w:val="001266B6"/>
    <w:rsid w:val="001266E7"/>
    <w:rsid w:val="00126AE6"/>
    <w:rsid w:val="00126B4D"/>
    <w:rsid w:val="001270A4"/>
    <w:rsid w:val="00127169"/>
    <w:rsid w:val="00127550"/>
    <w:rsid w:val="001277CA"/>
    <w:rsid w:val="001278B7"/>
    <w:rsid w:val="00127A4D"/>
    <w:rsid w:val="00127BEA"/>
    <w:rsid w:val="00127C29"/>
    <w:rsid w:val="00127C72"/>
    <w:rsid w:val="00127CD0"/>
    <w:rsid w:val="00130516"/>
    <w:rsid w:val="0013054D"/>
    <w:rsid w:val="001305AD"/>
    <w:rsid w:val="00130606"/>
    <w:rsid w:val="001306E2"/>
    <w:rsid w:val="00130702"/>
    <w:rsid w:val="00130797"/>
    <w:rsid w:val="00130836"/>
    <w:rsid w:val="00130870"/>
    <w:rsid w:val="00130DAB"/>
    <w:rsid w:val="00131078"/>
    <w:rsid w:val="001312BE"/>
    <w:rsid w:val="0013156C"/>
    <w:rsid w:val="00131733"/>
    <w:rsid w:val="00131A31"/>
    <w:rsid w:val="00131A3B"/>
    <w:rsid w:val="00131A8C"/>
    <w:rsid w:val="00131C47"/>
    <w:rsid w:val="00131E23"/>
    <w:rsid w:val="00132153"/>
    <w:rsid w:val="00132F70"/>
    <w:rsid w:val="0013308F"/>
    <w:rsid w:val="001332A0"/>
    <w:rsid w:val="001332DE"/>
    <w:rsid w:val="00133636"/>
    <w:rsid w:val="00133873"/>
    <w:rsid w:val="00133EF5"/>
    <w:rsid w:val="001344EB"/>
    <w:rsid w:val="00134521"/>
    <w:rsid w:val="001346AB"/>
    <w:rsid w:val="001347CD"/>
    <w:rsid w:val="001347FC"/>
    <w:rsid w:val="001347FE"/>
    <w:rsid w:val="00134882"/>
    <w:rsid w:val="001349AA"/>
    <w:rsid w:val="001349FC"/>
    <w:rsid w:val="00134AB8"/>
    <w:rsid w:val="001350C2"/>
    <w:rsid w:val="001352C9"/>
    <w:rsid w:val="001353C2"/>
    <w:rsid w:val="001353D7"/>
    <w:rsid w:val="001353FE"/>
    <w:rsid w:val="001359B2"/>
    <w:rsid w:val="001359ED"/>
    <w:rsid w:val="00135B3A"/>
    <w:rsid w:val="00135D66"/>
    <w:rsid w:val="001364B0"/>
    <w:rsid w:val="00136B74"/>
    <w:rsid w:val="00136D71"/>
    <w:rsid w:val="00136F61"/>
    <w:rsid w:val="0013709F"/>
    <w:rsid w:val="001371C9"/>
    <w:rsid w:val="0013744E"/>
    <w:rsid w:val="00137496"/>
    <w:rsid w:val="00137603"/>
    <w:rsid w:val="00137778"/>
    <w:rsid w:val="001378E1"/>
    <w:rsid w:val="00137E71"/>
    <w:rsid w:val="001402C8"/>
    <w:rsid w:val="00140326"/>
    <w:rsid w:val="00140391"/>
    <w:rsid w:val="00140642"/>
    <w:rsid w:val="0014068C"/>
    <w:rsid w:val="001408A2"/>
    <w:rsid w:val="001408E4"/>
    <w:rsid w:val="00140955"/>
    <w:rsid w:val="0014096C"/>
    <w:rsid w:val="00140A2C"/>
    <w:rsid w:val="00140CC4"/>
    <w:rsid w:val="00140E4E"/>
    <w:rsid w:val="00140F13"/>
    <w:rsid w:val="0014119F"/>
    <w:rsid w:val="0014124A"/>
    <w:rsid w:val="0014151B"/>
    <w:rsid w:val="00141D80"/>
    <w:rsid w:val="00141ED9"/>
    <w:rsid w:val="001420F8"/>
    <w:rsid w:val="001421D7"/>
    <w:rsid w:val="00142212"/>
    <w:rsid w:val="0014255E"/>
    <w:rsid w:val="001425AB"/>
    <w:rsid w:val="00142698"/>
    <w:rsid w:val="00142711"/>
    <w:rsid w:val="001427D0"/>
    <w:rsid w:val="0014290D"/>
    <w:rsid w:val="00142C29"/>
    <w:rsid w:val="0014325D"/>
    <w:rsid w:val="00143368"/>
    <w:rsid w:val="00143439"/>
    <w:rsid w:val="00143879"/>
    <w:rsid w:val="00143884"/>
    <w:rsid w:val="001438C6"/>
    <w:rsid w:val="00143B8F"/>
    <w:rsid w:val="00143DEA"/>
    <w:rsid w:val="00143E1E"/>
    <w:rsid w:val="0014405C"/>
    <w:rsid w:val="001444C6"/>
    <w:rsid w:val="001445FA"/>
    <w:rsid w:val="0014470B"/>
    <w:rsid w:val="00144723"/>
    <w:rsid w:val="0014474F"/>
    <w:rsid w:val="00144C85"/>
    <w:rsid w:val="00144FCF"/>
    <w:rsid w:val="0014535E"/>
    <w:rsid w:val="001453EF"/>
    <w:rsid w:val="001456F1"/>
    <w:rsid w:val="0014580C"/>
    <w:rsid w:val="00145921"/>
    <w:rsid w:val="00145DBA"/>
    <w:rsid w:val="001463F9"/>
    <w:rsid w:val="00146490"/>
    <w:rsid w:val="0014671B"/>
    <w:rsid w:val="00146781"/>
    <w:rsid w:val="00146AEC"/>
    <w:rsid w:val="00146E55"/>
    <w:rsid w:val="00146EBC"/>
    <w:rsid w:val="0014710B"/>
    <w:rsid w:val="00147261"/>
    <w:rsid w:val="00147323"/>
    <w:rsid w:val="0014770B"/>
    <w:rsid w:val="00147729"/>
    <w:rsid w:val="001477F1"/>
    <w:rsid w:val="00147CFF"/>
    <w:rsid w:val="00147E04"/>
    <w:rsid w:val="001501D6"/>
    <w:rsid w:val="0015026A"/>
    <w:rsid w:val="001502E5"/>
    <w:rsid w:val="00150398"/>
    <w:rsid w:val="00150447"/>
    <w:rsid w:val="00150714"/>
    <w:rsid w:val="0015074A"/>
    <w:rsid w:val="001507C6"/>
    <w:rsid w:val="001507CC"/>
    <w:rsid w:val="001507D4"/>
    <w:rsid w:val="001508AA"/>
    <w:rsid w:val="001509E7"/>
    <w:rsid w:val="00150A7A"/>
    <w:rsid w:val="00150C59"/>
    <w:rsid w:val="00150D9C"/>
    <w:rsid w:val="00150EC0"/>
    <w:rsid w:val="00150F5B"/>
    <w:rsid w:val="00151086"/>
    <w:rsid w:val="0015136E"/>
    <w:rsid w:val="001514AA"/>
    <w:rsid w:val="001514E2"/>
    <w:rsid w:val="00151533"/>
    <w:rsid w:val="00151599"/>
    <w:rsid w:val="00151744"/>
    <w:rsid w:val="00151A43"/>
    <w:rsid w:val="00151E2B"/>
    <w:rsid w:val="0015230A"/>
    <w:rsid w:val="001525EF"/>
    <w:rsid w:val="00152841"/>
    <w:rsid w:val="0015289D"/>
    <w:rsid w:val="00152907"/>
    <w:rsid w:val="00152A62"/>
    <w:rsid w:val="0015307E"/>
    <w:rsid w:val="00153099"/>
    <w:rsid w:val="00153282"/>
    <w:rsid w:val="0015363C"/>
    <w:rsid w:val="001537C6"/>
    <w:rsid w:val="001538A9"/>
    <w:rsid w:val="0015394F"/>
    <w:rsid w:val="00153BE7"/>
    <w:rsid w:val="00153C66"/>
    <w:rsid w:val="00153DBF"/>
    <w:rsid w:val="00153DE9"/>
    <w:rsid w:val="0015401F"/>
    <w:rsid w:val="001541F9"/>
    <w:rsid w:val="001548FA"/>
    <w:rsid w:val="00154BCE"/>
    <w:rsid w:val="00154BF2"/>
    <w:rsid w:val="00154C3C"/>
    <w:rsid w:val="00154E1E"/>
    <w:rsid w:val="00154FE5"/>
    <w:rsid w:val="00155147"/>
    <w:rsid w:val="00155357"/>
    <w:rsid w:val="001555A9"/>
    <w:rsid w:val="001556FA"/>
    <w:rsid w:val="0015571D"/>
    <w:rsid w:val="00155850"/>
    <w:rsid w:val="00155953"/>
    <w:rsid w:val="001559D1"/>
    <w:rsid w:val="00155A35"/>
    <w:rsid w:val="00155AF6"/>
    <w:rsid w:val="00155B7B"/>
    <w:rsid w:val="00155D00"/>
    <w:rsid w:val="00155D78"/>
    <w:rsid w:val="00155DCF"/>
    <w:rsid w:val="00155EF6"/>
    <w:rsid w:val="00156036"/>
    <w:rsid w:val="00156039"/>
    <w:rsid w:val="001561B7"/>
    <w:rsid w:val="00156471"/>
    <w:rsid w:val="001564A4"/>
    <w:rsid w:val="00156800"/>
    <w:rsid w:val="00156B99"/>
    <w:rsid w:val="00156C6D"/>
    <w:rsid w:val="00156E1B"/>
    <w:rsid w:val="00156FC2"/>
    <w:rsid w:val="00157086"/>
    <w:rsid w:val="00157620"/>
    <w:rsid w:val="001576D4"/>
    <w:rsid w:val="00157740"/>
    <w:rsid w:val="00157838"/>
    <w:rsid w:val="00157BB9"/>
    <w:rsid w:val="00157C48"/>
    <w:rsid w:val="00157DEC"/>
    <w:rsid w:val="00160070"/>
    <w:rsid w:val="0016007F"/>
    <w:rsid w:val="0016011E"/>
    <w:rsid w:val="001605A6"/>
    <w:rsid w:val="00160815"/>
    <w:rsid w:val="00160C65"/>
    <w:rsid w:val="00160E34"/>
    <w:rsid w:val="001610E4"/>
    <w:rsid w:val="001612B4"/>
    <w:rsid w:val="001612D4"/>
    <w:rsid w:val="00161544"/>
    <w:rsid w:val="00161741"/>
    <w:rsid w:val="00161767"/>
    <w:rsid w:val="001617BE"/>
    <w:rsid w:val="00161FC1"/>
    <w:rsid w:val="00161FD1"/>
    <w:rsid w:val="00162137"/>
    <w:rsid w:val="001627D4"/>
    <w:rsid w:val="00162939"/>
    <w:rsid w:val="00162E4B"/>
    <w:rsid w:val="00162FA2"/>
    <w:rsid w:val="00163257"/>
    <w:rsid w:val="00163339"/>
    <w:rsid w:val="001633F6"/>
    <w:rsid w:val="001635E5"/>
    <w:rsid w:val="0016363F"/>
    <w:rsid w:val="0016369B"/>
    <w:rsid w:val="00163754"/>
    <w:rsid w:val="001637B4"/>
    <w:rsid w:val="001637D6"/>
    <w:rsid w:val="001638EA"/>
    <w:rsid w:val="00163BE9"/>
    <w:rsid w:val="00163C58"/>
    <w:rsid w:val="00163C7C"/>
    <w:rsid w:val="00163C86"/>
    <w:rsid w:val="00164087"/>
    <w:rsid w:val="00164183"/>
    <w:rsid w:val="001643A3"/>
    <w:rsid w:val="001643C8"/>
    <w:rsid w:val="00164652"/>
    <w:rsid w:val="0016465A"/>
    <w:rsid w:val="001648AD"/>
    <w:rsid w:val="00164C9C"/>
    <w:rsid w:val="00164CF1"/>
    <w:rsid w:val="00164FEB"/>
    <w:rsid w:val="001650AE"/>
    <w:rsid w:val="0016519B"/>
    <w:rsid w:val="001652AA"/>
    <w:rsid w:val="0016564C"/>
    <w:rsid w:val="00165690"/>
    <w:rsid w:val="00165A18"/>
    <w:rsid w:val="00165CC1"/>
    <w:rsid w:val="00165CE3"/>
    <w:rsid w:val="00165E5D"/>
    <w:rsid w:val="00165F08"/>
    <w:rsid w:val="00165F7C"/>
    <w:rsid w:val="00166168"/>
    <w:rsid w:val="00166222"/>
    <w:rsid w:val="00166281"/>
    <w:rsid w:val="00166424"/>
    <w:rsid w:val="0016642A"/>
    <w:rsid w:val="00166803"/>
    <w:rsid w:val="00166833"/>
    <w:rsid w:val="001668FD"/>
    <w:rsid w:val="00166AA3"/>
    <w:rsid w:val="00166AED"/>
    <w:rsid w:val="00166B49"/>
    <w:rsid w:val="00166B6A"/>
    <w:rsid w:val="00166BDC"/>
    <w:rsid w:val="00166C79"/>
    <w:rsid w:val="00166CBF"/>
    <w:rsid w:val="00166E83"/>
    <w:rsid w:val="00167148"/>
    <w:rsid w:val="001672F7"/>
    <w:rsid w:val="00167500"/>
    <w:rsid w:val="00167816"/>
    <w:rsid w:val="001678DB"/>
    <w:rsid w:val="00167CA5"/>
    <w:rsid w:val="00167DCB"/>
    <w:rsid w:val="0017041E"/>
    <w:rsid w:val="00170427"/>
    <w:rsid w:val="00170564"/>
    <w:rsid w:val="00170691"/>
    <w:rsid w:val="00170E98"/>
    <w:rsid w:val="001714B5"/>
    <w:rsid w:val="00171686"/>
    <w:rsid w:val="00171761"/>
    <w:rsid w:val="00171ABF"/>
    <w:rsid w:val="00171B48"/>
    <w:rsid w:val="00171D8B"/>
    <w:rsid w:val="00171F2E"/>
    <w:rsid w:val="00171F55"/>
    <w:rsid w:val="001723FD"/>
    <w:rsid w:val="00172967"/>
    <w:rsid w:val="00172A46"/>
    <w:rsid w:val="00172A9F"/>
    <w:rsid w:val="00172C2A"/>
    <w:rsid w:val="00172C97"/>
    <w:rsid w:val="0017314B"/>
    <w:rsid w:val="00173389"/>
    <w:rsid w:val="00173408"/>
    <w:rsid w:val="00173D1D"/>
    <w:rsid w:val="00173F85"/>
    <w:rsid w:val="001741A7"/>
    <w:rsid w:val="00174205"/>
    <w:rsid w:val="00174401"/>
    <w:rsid w:val="0017459C"/>
    <w:rsid w:val="001745B0"/>
    <w:rsid w:val="0017462A"/>
    <w:rsid w:val="001748DA"/>
    <w:rsid w:val="001749C2"/>
    <w:rsid w:val="00174F37"/>
    <w:rsid w:val="00175512"/>
    <w:rsid w:val="001755C2"/>
    <w:rsid w:val="0017567F"/>
    <w:rsid w:val="001756E5"/>
    <w:rsid w:val="001756EF"/>
    <w:rsid w:val="00175768"/>
    <w:rsid w:val="00175852"/>
    <w:rsid w:val="00175A24"/>
    <w:rsid w:val="00175B0F"/>
    <w:rsid w:val="00175CCE"/>
    <w:rsid w:val="00175DC0"/>
    <w:rsid w:val="00175E79"/>
    <w:rsid w:val="00176032"/>
    <w:rsid w:val="00176267"/>
    <w:rsid w:val="00176365"/>
    <w:rsid w:val="00176679"/>
    <w:rsid w:val="00176883"/>
    <w:rsid w:val="00176884"/>
    <w:rsid w:val="00176C01"/>
    <w:rsid w:val="00176DEE"/>
    <w:rsid w:val="00177017"/>
    <w:rsid w:val="0017703F"/>
    <w:rsid w:val="00177177"/>
    <w:rsid w:val="0017730D"/>
    <w:rsid w:val="0017732B"/>
    <w:rsid w:val="001773AA"/>
    <w:rsid w:val="00177422"/>
    <w:rsid w:val="00177508"/>
    <w:rsid w:val="00177739"/>
    <w:rsid w:val="00177C3E"/>
    <w:rsid w:val="00177F39"/>
    <w:rsid w:val="00180111"/>
    <w:rsid w:val="001806BD"/>
    <w:rsid w:val="00180768"/>
    <w:rsid w:val="00180872"/>
    <w:rsid w:val="0018092A"/>
    <w:rsid w:val="00180C4E"/>
    <w:rsid w:val="00180E15"/>
    <w:rsid w:val="001811D4"/>
    <w:rsid w:val="00181322"/>
    <w:rsid w:val="00181508"/>
    <w:rsid w:val="00181523"/>
    <w:rsid w:val="0018163D"/>
    <w:rsid w:val="001817DF"/>
    <w:rsid w:val="00181962"/>
    <w:rsid w:val="00181A76"/>
    <w:rsid w:val="00181DB8"/>
    <w:rsid w:val="00181F54"/>
    <w:rsid w:val="00181F6E"/>
    <w:rsid w:val="00181F74"/>
    <w:rsid w:val="0018222C"/>
    <w:rsid w:val="001824A7"/>
    <w:rsid w:val="00182722"/>
    <w:rsid w:val="00182886"/>
    <w:rsid w:val="00182994"/>
    <w:rsid w:val="00182D03"/>
    <w:rsid w:val="00182FCD"/>
    <w:rsid w:val="001833D2"/>
    <w:rsid w:val="00183487"/>
    <w:rsid w:val="0018394B"/>
    <w:rsid w:val="00183A23"/>
    <w:rsid w:val="00183AF0"/>
    <w:rsid w:val="00183B83"/>
    <w:rsid w:val="00183B85"/>
    <w:rsid w:val="001840FC"/>
    <w:rsid w:val="0018414A"/>
    <w:rsid w:val="00184305"/>
    <w:rsid w:val="00184697"/>
    <w:rsid w:val="001848C6"/>
    <w:rsid w:val="00184AB9"/>
    <w:rsid w:val="00184C2A"/>
    <w:rsid w:val="00184D8B"/>
    <w:rsid w:val="0018505C"/>
    <w:rsid w:val="001852CB"/>
    <w:rsid w:val="001854D6"/>
    <w:rsid w:val="0018558D"/>
    <w:rsid w:val="0018568A"/>
    <w:rsid w:val="001856A4"/>
    <w:rsid w:val="00185759"/>
    <w:rsid w:val="001865E6"/>
    <w:rsid w:val="00186661"/>
    <w:rsid w:val="00186709"/>
    <w:rsid w:val="0018693F"/>
    <w:rsid w:val="00186998"/>
    <w:rsid w:val="00186F3A"/>
    <w:rsid w:val="00187184"/>
    <w:rsid w:val="00187422"/>
    <w:rsid w:val="0018761B"/>
    <w:rsid w:val="00187945"/>
    <w:rsid w:val="001879CC"/>
    <w:rsid w:val="00187AA5"/>
    <w:rsid w:val="00187C4E"/>
    <w:rsid w:val="001901D4"/>
    <w:rsid w:val="001902CA"/>
    <w:rsid w:val="00190365"/>
    <w:rsid w:val="00190543"/>
    <w:rsid w:val="0019063F"/>
    <w:rsid w:val="00190802"/>
    <w:rsid w:val="001908E9"/>
    <w:rsid w:val="001909EB"/>
    <w:rsid w:val="00190D16"/>
    <w:rsid w:val="00190E78"/>
    <w:rsid w:val="00191032"/>
    <w:rsid w:val="001911C1"/>
    <w:rsid w:val="0019144E"/>
    <w:rsid w:val="0019169E"/>
    <w:rsid w:val="00191ABF"/>
    <w:rsid w:val="00191B92"/>
    <w:rsid w:val="001920B3"/>
    <w:rsid w:val="001920FB"/>
    <w:rsid w:val="001928CE"/>
    <w:rsid w:val="00192D96"/>
    <w:rsid w:val="00192F39"/>
    <w:rsid w:val="00192F88"/>
    <w:rsid w:val="00192F8F"/>
    <w:rsid w:val="0019304C"/>
    <w:rsid w:val="001932EA"/>
    <w:rsid w:val="00193500"/>
    <w:rsid w:val="00193712"/>
    <w:rsid w:val="0019380C"/>
    <w:rsid w:val="00194130"/>
    <w:rsid w:val="00194196"/>
    <w:rsid w:val="001942FA"/>
    <w:rsid w:val="0019430E"/>
    <w:rsid w:val="0019447A"/>
    <w:rsid w:val="00194797"/>
    <w:rsid w:val="00194BA0"/>
    <w:rsid w:val="00194CDE"/>
    <w:rsid w:val="00195055"/>
    <w:rsid w:val="0019617F"/>
    <w:rsid w:val="00196652"/>
    <w:rsid w:val="00196766"/>
    <w:rsid w:val="001967BF"/>
    <w:rsid w:val="00196A04"/>
    <w:rsid w:val="00196D42"/>
    <w:rsid w:val="001974DC"/>
    <w:rsid w:val="00197AB1"/>
    <w:rsid w:val="00197B9E"/>
    <w:rsid w:val="00197D33"/>
    <w:rsid w:val="00197F3D"/>
    <w:rsid w:val="001A0002"/>
    <w:rsid w:val="001A01A3"/>
    <w:rsid w:val="001A0402"/>
    <w:rsid w:val="001A047D"/>
    <w:rsid w:val="001A0481"/>
    <w:rsid w:val="001A05EE"/>
    <w:rsid w:val="001A0775"/>
    <w:rsid w:val="001A0A02"/>
    <w:rsid w:val="001A0A0E"/>
    <w:rsid w:val="001A0BE9"/>
    <w:rsid w:val="001A1062"/>
    <w:rsid w:val="001A1370"/>
    <w:rsid w:val="001A13F7"/>
    <w:rsid w:val="001A17A7"/>
    <w:rsid w:val="001A17AB"/>
    <w:rsid w:val="001A194F"/>
    <w:rsid w:val="001A1DC2"/>
    <w:rsid w:val="001A1F78"/>
    <w:rsid w:val="001A2132"/>
    <w:rsid w:val="001A2246"/>
    <w:rsid w:val="001A28C5"/>
    <w:rsid w:val="001A294D"/>
    <w:rsid w:val="001A2B8B"/>
    <w:rsid w:val="001A2B8C"/>
    <w:rsid w:val="001A2C39"/>
    <w:rsid w:val="001A2E7B"/>
    <w:rsid w:val="001A3074"/>
    <w:rsid w:val="001A321D"/>
    <w:rsid w:val="001A34F6"/>
    <w:rsid w:val="001A3876"/>
    <w:rsid w:val="001A39CA"/>
    <w:rsid w:val="001A3BFF"/>
    <w:rsid w:val="001A3DCD"/>
    <w:rsid w:val="001A3E95"/>
    <w:rsid w:val="001A3FA8"/>
    <w:rsid w:val="001A4126"/>
    <w:rsid w:val="001A4588"/>
    <w:rsid w:val="001A4681"/>
    <w:rsid w:val="001A4AC9"/>
    <w:rsid w:val="001A4D83"/>
    <w:rsid w:val="001A4E2E"/>
    <w:rsid w:val="001A4F37"/>
    <w:rsid w:val="001A4F63"/>
    <w:rsid w:val="001A5058"/>
    <w:rsid w:val="001A5715"/>
    <w:rsid w:val="001A575E"/>
    <w:rsid w:val="001A5806"/>
    <w:rsid w:val="001A5942"/>
    <w:rsid w:val="001A5BD5"/>
    <w:rsid w:val="001A5EBD"/>
    <w:rsid w:val="001A5F63"/>
    <w:rsid w:val="001A6339"/>
    <w:rsid w:val="001A640F"/>
    <w:rsid w:val="001A644A"/>
    <w:rsid w:val="001A649A"/>
    <w:rsid w:val="001A6674"/>
    <w:rsid w:val="001A6846"/>
    <w:rsid w:val="001A6934"/>
    <w:rsid w:val="001A6C7A"/>
    <w:rsid w:val="001A6DD6"/>
    <w:rsid w:val="001A6F1C"/>
    <w:rsid w:val="001A6FB9"/>
    <w:rsid w:val="001A702C"/>
    <w:rsid w:val="001A719D"/>
    <w:rsid w:val="001A725E"/>
    <w:rsid w:val="001A751D"/>
    <w:rsid w:val="001A7537"/>
    <w:rsid w:val="001A7E26"/>
    <w:rsid w:val="001A7F0D"/>
    <w:rsid w:val="001A7F6E"/>
    <w:rsid w:val="001A7F90"/>
    <w:rsid w:val="001A7FDA"/>
    <w:rsid w:val="001B00BB"/>
    <w:rsid w:val="001B00E6"/>
    <w:rsid w:val="001B0139"/>
    <w:rsid w:val="001B02A5"/>
    <w:rsid w:val="001B037F"/>
    <w:rsid w:val="001B03CA"/>
    <w:rsid w:val="001B06B2"/>
    <w:rsid w:val="001B06B6"/>
    <w:rsid w:val="001B0B04"/>
    <w:rsid w:val="001B0BF3"/>
    <w:rsid w:val="001B1069"/>
    <w:rsid w:val="001B10AE"/>
    <w:rsid w:val="001B11A0"/>
    <w:rsid w:val="001B11CD"/>
    <w:rsid w:val="001B16A2"/>
    <w:rsid w:val="001B1A33"/>
    <w:rsid w:val="001B1EC4"/>
    <w:rsid w:val="001B1F8D"/>
    <w:rsid w:val="001B1FDD"/>
    <w:rsid w:val="001B2035"/>
    <w:rsid w:val="001B21E7"/>
    <w:rsid w:val="001B257C"/>
    <w:rsid w:val="001B29E7"/>
    <w:rsid w:val="001B2C6E"/>
    <w:rsid w:val="001B2D22"/>
    <w:rsid w:val="001B30B0"/>
    <w:rsid w:val="001B317F"/>
    <w:rsid w:val="001B3688"/>
    <w:rsid w:val="001B36F6"/>
    <w:rsid w:val="001B37DF"/>
    <w:rsid w:val="001B3D56"/>
    <w:rsid w:val="001B3F44"/>
    <w:rsid w:val="001B3FFA"/>
    <w:rsid w:val="001B4231"/>
    <w:rsid w:val="001B4460"/>
    <w:rsid w:val="001B4687"/>
    <w:rsid w:val="001B470A"/>
    <w:rsid w:val="001B477A"/>
    <w:rsid w:val="001B4BB8"/>
    <w:rsid w:val="001B4BD4"/>
    <w:rsid w:val="001B4C34"/>
    <w:rsid w:val="001B4C39"/>
    <w:rsid w:val="001B4E4F"/>
    <w:rsid w:val="001B5022"/>
    <w:rsid w:val="001B5446"/>
    <w:rsid w:val="001B54C7"/>
    <w:rsid w:val="001B5712"/>
    <w:rsid w:val="001B5BA2"/>
    <w:rsid w:val="001B5EED"/>
    <w:rsid w:val="001B6354"/>
    <w:rsid w:val="001B6467"/>
    <w:rsid w:val="001B652C"/>
    <w:rsid w:val="001B65A7"/>
    <w:rsid w:val="001B6872"/>
    <w:rsid w:val="001B6916"/>
    <w:rsid w:val="001B69DC"/>
    <w:rsid w:val="001B6A47"/>
    <w:rsid w:val="001B6AD0"/>
    <w:rsid w:val="001B6CE1"/>
    <w:rsid w:val="001B6D9A"/>
    <w:rsid w:val="001B6EDD"/>
    <w:rsid w:val="001B70EF"/>
    <w:rsid w:val="001B70F5"/>
    <w:rsid w:val="001B7210"/>
    <w:rsid w:val="001B73E7"/>
    <w:rsid w:val="001B78EC"/>
    <w:rsid w:val="001B7958"/>
    <w:rsid w:val="001B7ADB"/>
    <w:rsid w:val="001B7BB0"/>
    <w:rsid w:val="001B7DA3"/>
    <w:rsid w:val="001C002A"/>
    <w:rsid w:val="001C04A6"/>
    <w:rsid w:val="001C0516"/>
    <w:rsid w:val="001C07CB"/>
    <w:rsid w:val="001C098C"/>
    <w:rsid w:val="001C0990"/>
    <w:rsid w:val="001C0A9B"/>
    <w:rsid w:val="001C0F5A"/>
    <w:rsid w:val="001C1132"/>
    <w:rsid w:val="001C114A"/>
    <w:rsid w:val="001C1B3B"/>
    <w:rsid w:val="001C2040"/>
    <w:rsid w:val="001C2125"/>
    <w:rsid w:val="001C238F"/>
    <w:rsid w:val="001C240D"/>
    <w:rsid w:val="001C2959"/>
    <w:rsid w:val="001C297B"/>
    <w:rsid w:val="001C2AC5"/>
    <w:rsid w:val="001C2BFF"/>
    <w:rsid w:val="001C2C07"/>
    <w:rsid w:val="001C2D03"/>
    <w:rsid w:val="001C2EC0"/>
    <w:rsid w:val="001C32E7"/>
    <w:rsid w:val="001C34E4"/>
    <w:rsid w:val="001C3544"/>
    <w:rsid w:val="001C35C1"/>
    <w:rsid w:val="001C365A"/>
    <w:rsid w:val="001C3675"/>
    <w:rsid w:val="001C3D7F"/>
    <w:rsid w:val="001C400C"/>
    <w:rsid w:val="001C410B"/>
    <w:rsid w:val="001C411B"/>
    <w:rsid w:val="001C4149"/>
    <w:rsid w:val="001C4155"/>
    <w:rsid w:val="001C4522"/>
    <w:rsid w:val="001C4607"/>
    <w:rsid w:val="001C4640"/>
    <w:rsid w:val="001C46C0"/>
    <w:rsid w:val="001C48AE"/>
    <w:rsid w:val="001C4909"/>
    <w:rsid w:val="001C492E"/>
    <w:rsid w:val="001C49E6"/>
    <w:rsid w:val="001C4BCD"/>
    <w:rsid w:val="001C4C90"/>
    <w:rsid w:val="001C4EBE"/>
    <w:rsid w:val="001C5139"/>
    <w:rsid w:val="001C51DF"/>
    <w:rsid w:val="001C52EA"/>
    <w:rsid w:val="001C537F"/>
    <w:rsid w:val="001C5848"/>
    <w:rsid w:val="001C585A"/>
    <w:rsid w:val="001C5C8D"/>
    <w:rsid w:val="001C5D18"/>
    <w:rsid w:val="001C5E9F"/>
    <w:rsid w:val="001C5F4B"/>
    <w:rsid w:val="001C5FDE"/>
    <w:rsid w:val="001C6465"/>
    <w:rsid w:val="001C667B"/>
    <w:rsid w:val="001C66B1"/>
    <w:rsid w:val="001C6A3A"/>
    <w:rsid w:val="001C6B22"/>
    <w:rsid w:val="001C7042"/>
    <w:rsid w:val="001C7244"/>
    <w:rsid w:val="001C7372"/>
    <w:rsid w:val="001C77F7"/>
    <w:rsid w:val="001C79EF"/>
    <w:rsid w:val="001C7C74"/>
    <w:rsid w:val="001C7EC9"/>
    <w:rsid w:val="001D0068"/>
    <w:rsid w:val="001D00B6"/>
    <w:rsid w:val="001D01E9"/>
    <w:rsid w:val="001D02A4"/>
    <w:rsid w:val="001D0837"/>
    <w:rsid w:val="001D0AD8"/>
    <w:rsid w:val="001D0C21"/>
    <w:rsid w:val="001D0C85"/>
    <w:rsid w:val="001D0CE3"/>
    <w:rsid w:val="001D0F45"/>
    <w:rsid w:val="001D12C8"/>
    <w:rsid w:val="001D1683"/>
    <w:rsid w:val="001D1A2E"/>
    <w:rsid w:val="001D1B3B"/>
    <w:rsid w:val="001D1BB7"/>
    <w:rsid w:val="001D1D3A"/>
    <w:rsid w:val="001D1F0E"/>
    <w:rsid w:val="001D1F35"/>
    <w:rsid w:val="001D210D"/>
    <w:rsid w:val="001D2175"/>
    <w:rsid w:val="001D22B2"/>
    <w:rsid w:val="001D22C7"/>
    <w:rsid w:val="001D24D1"/>
    <w:rsid w:val="001D2595"/>
    <w:rsid w:val="001D2607"/>
    <w:rsid w:val="001D260F"/>
    <w:rsid w:val="001D272B"/>
    <w:rsid w:val="001D28D3"/>
    <w:rsid w:val="001D2A86"/>
    <w:rsid w:val="001D2AB0"/>
    <w:rsid w:val="001D2D13"/>
    <w:rsid w:val="001D307B"/>
    <w:rsid w:val="001D32C0"/>
    <w:rsid w:val="001D330F"/>
    <w:rsid w:val="001D335C"/>
    <w:rsid w:val="001D33A2"/>
    <w:rsid w:val="001D34B7"/>
    <w:rsid w:val="001D358D"/>
    <w:rsid w:val="001D3751"/>
    <w:rsid w:val="001D3801"/>
    <w:rsid w:val="001D3AF2"/>
    <w:rsid w:val="001D3EB4"/>
    <w:rsid w:val="001D41A5"/>
    <w:rsid w:val="001D4309"/>
    <w:rsid w:val="001D4499"/>
    <w:rsid w:val="001D4858"/>
    <w:rsid w:val="001D4EF9"/>
    <w:rsid w:val="001D5265"/>
    <w:rsid w:val="001D52A8"/>
    <w:rsid w:val="001D52FC"/>
    <w:rsid w:val="001D5470"/>
    <w:rsid w:val="001D549A"/>
    <w:rsid w:val="001D57AE"/>
    <w:rsid w:val="001D587E"/>
    <w:rsid w:val="001D5903"/>
    <w:rsid w:val="001D5B14"/>
    <w:rsid w:val="001D5C8B"/>
    <w:rsid w:val="001D5E70"/>
    <w:rsid w:val="001D5F8E"/>
    <w:rsid w:val="001D63B1"/>
    <w:rsid w:val="001D640C"/>
    <w:rsid w:val="001D65AF"/>
    <w:rsid w:val="001D6E2E"/>
    <w:rsid w:val="001D6EF9"/>
    <w:rsid w:val="001D6F13"/>
    <w:rsid w:val="001D7051"/>
    <w:rsid w:val="001D706E"/>
    <w:rsid w:val="001D722F"/>
    <w:rsid w:val="001D734B"/>
    <w:rsid w:val="001D7538"/>
    <w:rsid w:val="001D7591"/>
    <w:rsid w:val="001D789F"/>
    <w:rsid w:val="001D7A30"/>
    <w:rsid w:val="001D7A32"/>
    <w:rsid w:val="001D7CB1"/>
    <w:rsid w:val="001D7D02"/>
    <w:rsid w:val="001D7DD3"/>
    <w:rsid w:val="001D7EF6"/>
    <w:rsid w:val="001D7F1A"/>
    <w:rsid w:val="001E00B4"/>
    <w:rsid w:val="001E0271"/>
    <w:rsid w:val="001E03D0"/>
    <w:rsid w:val="001E043D"/>
    <w:rsid w:val="001E045F"/>
    <w:rsid w:val="001E0C9F"/>
    <w:rsid w:val="001E0DF7"/>
    <w:rsid w:val="001E0EAD"/>
    <w:rsid w:val="001E1056"/>
    <w:rsid w:val="001E108B"/>
    <w:rsid w:val="001E1249"/>
    <w:rsid w:val="001E1D81"/>
    <w:rsid w:val="001E1F87"/>
    <w:rsid w:val="001E20DD"/>
    <w:rsid w:val="001E23BC"/>
    <w:rsid w:val="001E2881"/>
    <w:rsid w:val="001E28D8"/>
    <w:rsid w:val="001E3001"/>
    <w:rsid w:val="001E30EB"/>
    <w:rsid w:val="001E34D8"/>
    <w:rsid w:val="001E3509"/>
    <w:rsid w:val="001E3524"/>
    <w:rsid w:val="001E3563"/>
    <w:rsid w:val="001E3816"/>
    <w:rsid w:val="001E3834"/>
    <w:rsid w:val="001E3A04"/>
    <w:rsid w:val="001E3B00"/>
    <w:rsid w:val="001E3BAE"/>
    <w:rsid w:val="001E3EDB"/>
    <w:rsid w:val="001E40F7"/>
    <w:rsid w:val="001E4589"/>
    <w:rsid w:val="001E467F"/>
    <w:rsid w:val="001E4813"/>
    <w:rsid w:val="001E49BE"/>
    <w:rsid w:val="001E4BCC"/>
    <w:rsid w:val="001E4C3D"/>
    <w:rsid w:val="001E51AC"/>
    <w:rsid w:val="001E5411"/>
    <w:rsid w:val="001E5925"/>
    <w:rsid w:val="001E59A6"/>
    <w:rsid w:val="001E61BE"/>
    <w:rsid w:val="001E632C"/>
    <w:rsid w:val="001E6745"/>
    <w:rsid w:val="001E6883"/>
    <w:rsid w:val="001E6BF6"/>
    <w:rsid w:val="001E6D56"/>
    <w:rsid w:val="001E6FF0"/>
    <w:rsid w:val="001E72AA"/>
    <w:rsid w:val="001E73A3"/>
    <w:rsid w:val="001E77A7"/>
    <w:rsid w:val="001E7809"/>
    <w:rsid w:val="001E7855"/>
    <w:rsid w:val="001E7869"/>
    <w:rsid w:val="001E78CE"/>
    <w:rsid w:val="001E7B3C"/>
    <w:rsid w:val="001E7F04"/>
    <w:rsid w:val="001E7F58"/>
    <w:rsid w:val="001E7F7D"/>
    <w:rsid w:val="001F022C"/>
    <w:rsid w:val="001F02AD"/>
    <w:rsid w:val="001F0492"/>
    <w:rsid w:val="001F0773"/>
    <w:rsid w:val="001F0A31"/>
    <w:rsid w:val="001F0D38"/>
    <w:rsid w:val="001F0E9E"/>
    <w:rsid w:val="001F1024"/>
    <w:rsid w:val="001F150D"/>
    <w:rsid w:val="001F16A0"/>
    <w:rsid w:val="001F17D9"/>
    <w:rsid w:val="001F1806"/>
    <w:rsid w:val="001F1C0D"/>
    <w:rsid w:val="001F1FBB"/>
    <w:rsid w:val="001F2061"/>
    <w:rsid w:val="001F23AE"/>
    <w:rsid w:val="001F2414"/>
    <w:rsid w:val="001F2569"/>
    <w:rsid w:val="001F2573"/>
    <w:rsid w:val="001F25DF"/>
    <w:rsid w:val="001F25F2"/>
    <w:rsid w:val="001F2984"/>
    <w:rsid w:val="001F2AD7"/>
    <w:rsid w:val="001F2D2D"/>
    <w:rsid w:val="001F2DE8"/>
    <w:rsid w:val="001F334F"/>
    <w:rsid w:val="001F34FA"/>
    <w:rsid w:val="001F3631"/>
    <w:rsid w:val="001F3811"/>
    <w:rsid w:val="001F38E0"/>
    <w:rsid w:val="001F3C09"/>
    <w:rsid w:val="001F3D63"/>
    <w:rsid w:val="001F3E92"/>
    <w:rsid w:val="001F3FBE"/>
    <w:rsid w:val="001F4330"/>
    <w:rsid w:val="001F4DB4"/>
    <w:rsid w:val="001F4E94"/>
    <w:rsid w:val="001F4F86"/>
    <w:rsid w:val="001F4FDF"/>
    <w:rsid w:val="001F5065"/>
    <w:rsid w:val="001F546C"/>
    <w:rsid w:val="001F5A53"/>
    <w:rsid w:val="001F5C45"/>
    <w:rsid w:val="001F5D3F"/>
    <w:rsid w:val="001F5DDC"/>
    <w:rsid w:val="001F60AC"/>
    <w:rsid w:val="001F617D"/>
    <w:rsid w:val="001F630D"/>
    <w:rsid w:val="001F6773"/>
    <w:rsid w:val="001F6989"/>
    <w:rsid w:val="001F6CC2"/>
    <w:rsid w:val="001F6F5C"/>
    <w:rsid w:val="001F71A5"/>
    <w:rsid w:val="001F7388"/>
    <w:rsid w:val="001F7444"/>
    <w:rsid w:val="001F75E5"/>
    <w:rsid w:val="001F7871"/>
    <w:rsid w:val="001F7CB0"/>
    <w:rsid w:val="001F7D12"/>
    <w:rsid w:val="0020042A"/>
    <w:rsid w:val="00200586"/>
    <w:rsid w:val="00200B41"/>
    <w:rsid w:val="00200C02"/>
    <w:rsid w:val="00200C74"/>
    <w:rsid w:val="00200D57"/>
    <w:rsid w:val="00200FDC"/>
    <w:rsid w:val="00201249"/>
    <w:rsid w:val="002013EE"/>
    <w:rsid w:val="00201B9F"/>
    <w:rsid w:val="00201C56"/>
    <w:rsid w:val="00201E27"/>
    <w:rsid w:val="00201E46"/>
    <w:rsid w:val="00201F23"/>
    <w:rsid w:val="002020D1"/>
    <w:rsid w:val="002022BA"/>
    <w:rsid w:val="002022BB"/>
    <w:rsid w:val="00202BD0"/>
    <w:rsid w:val="00203346"/>
    <w:rsid w:val="002033D9"/>
    <w:rsid w:val="00203441"/>
    <w:rsid w:val="002037F6"/>
    <w:rsid w:val="00203A99"/>
    <w:rsid w:val="00203B17"/>
    <w:rsid w:val="00203BC2"/>
    <w:rsid w:val="00203BD7"/>
    <w:rsid w:val="00203C64"/>
    <w:rsid w:val="00203FB7"/>
    <w:rsid w:val="002041B1"/>
    <w:rsid w:val="00204341"/>
    <w:rsid w:val="00204718"/>
    <w:rsid w:val="0020485E"/>
    <w:rsid w:val="00204A5F"/>
    <w:rsid w:val="00204BE9"/>
    <w:rsid w:val="00204DBF"/>
    <w:rsid w:val="00204EDE"/>
    <w:rsid w:val="00205010"/>
    <w:rsid w:val="00205048"/>
    <w:rsid w:val="00205293"/>
    <w:rsid w:val="00205A27"/>
    <w:rsid w:val="00205AAA"/>
    <w:rsid w:val="00205CFA"/>
    <w:rsid w:val="00205DD3"/>
    <w:rsid w:val="00205E42"/>
    <w:rsid w:val="00205FE0"/>
    <w:rsid w:val="002060E9"/>
    <w:rsid w:val="002061FF"/>
    <w:rsid w:val="002064CD"/>
    <w:rsid w:val="00206512"/>
    <w:rsid w:val="0020660A"/>
    <w:rsid w:val="0020680F"/>
    <w:rsid w:val="00206FBC"/>
    <w:rsid w:val="0020703D"/>
    <w:rsid w:val="00207097"/>
    <w:rsid w:val="00207301"/>
    <w:rsid w:val="0020734D"/>
    <w:rsid w:val="0020758A"/>
    <w:rsid w:val="00207DE2"/>
    <w:rsid w:val="00210022"/>
    <w:rsid w:val="0021025C"/>
    <w:rsid w:val="002104B1"/>
    <w:rsid w:val="002104F2"/>
    <w:rsid w:val="0021057A"/>
    <w:rsid w:val="0021087B"/>
    <w:rsid w:val="0021092F"/>
    <w:rsid w:val="00210CC2"/>
    <w:rsid w:val="00210D09"/>
    <w:rsid w:val="00210ED5"/>
    <w:rsid w:val="00211603"/>
    <w:rsid w:val="002117A3"/>
    <w:rsid w:val="0021187D"/>
    <w:rsid w:val="00211A06"/>
    <w:rsid w:val="00211BDC"/>
    <w:rsid w:val="00211C37"/>
    <w:rsid w:val="00211CD6"/>
    <w:rsid w:val="00211E2D"/>
    <w:rsid w:val="002120F1"/>
    <w:rsid w:val="00212280"/>
    <w:rsid w:val="0021254A"/>
    <w:rsid w:val="0021268E"/>
    <w:rsid w:val="002126B7"/>
    <w:rsid w:val="002126D0"/>
    <w:rsid w:val="00212923"/>
    <w:rsid w:val="002129C1"/>
    <w:rsid w:val="00212AB9"/>
    <w:rsid w:val="00212B37"/>
    <w:rsid w:val="00212E3B"/>
    <w:rsid w:val="00212E7D"/>
    <w:rsid w:val="00212EA8"/>
    <w:rsid w:val="00212F33"/>
    <w:rsid w:val="0021344B"/>
    <w:rsid w:val="00213480"/>
    <w:rsid w:val="00213609"/>
    <w:rsid w:val="00213B64"/>
    <w:rsid w:val="00213EDA"/>
    <w:rsid w:val="00213F0C"/>
    <w:rsid w:val="002148EF"/>
    <w:rsid w:val="002149EC"/>
    <w:rsid w:val="00214A98"/>
    <w:rsid w:val="00214C7C"/>
    <w:rsid w:val="00214D14"/>
    <w:rsid w:val="00214D78"/>
    <w:rsid w:val="002151E9"/>
    <w:rsid w:val="00215330"/>
    <w:rsid w:val="00215800"/>
    <w:rsid w:val="0021584C"/>
    <w:rsid w:val="002158AA"/>
    <w:rsid w:val="00215CA6"/>
    <w:rsid w:val="0021613F"/>
    <w:rsid w:val="0021627F"/>
    <w:rsid w:val="002162A7"/>
    <w:rsid w:val="002162C8"/>
    <w:rsid w:val="00216472"/>
    <w:rsid w:val="00216840"/>
    <w:rsid w:val="00216DC5"/>
    <w:rsid w:val="00216ECD"/>
    <w:rsid w:val="00216EF1"/>
    <w:rsid w:val="00216FE4"/>
    <w:rsid w:val="0021730F"/>
    <w:rsid w:val="00217385"/>
    <w:rsid w:val="00217898"/>
    <w:rsid w:val="00217958"/>
    <w:rsid w:val="002179DA"/>
    <w:rsid w:val="00217AF3"/>
    <w:rsid w:val="00217DA9"/>
    <w:rsid w:val="002200A5"/>
    <w:rsid w:val="002200B0"/>
    <w:rsid w:val="00220777"/>
    <w:rsid w:val="00220823"/>
    <w:rsid w:val="00220D51"/>
    <w:rsid w:val="00220DF6"/>
    <w:rsid w:val="00220EE0"/>
    <w:rsid w:val="00220F8D"/>
    <w:rsid w:val="002212CC"/>
    <w:rsid w:val="0022149E"/>
    <w:rsid w:val="002214BF"/>
    <w:rsid w:val="002216CC"/>
    <w:rsid w:val="00221899"/>
    <w:rsid w:val="00221B26"/>
    <w:rsid w:val="00221B79"/>
    <w:rsid w:val="0022200E"/>
    <w:rsid w:val="0022201B"/>
    <w:rsid w:val="00222023"/>
    <w:rsid w:val="002220D3"/>
    <w:rsid w:val="002221E1"/>
    <w:rsid w:val="00222703"/>
    <w:rsid w:val="00222729"/>
    <w:rsid w:val="00222808"/>
    <w:rsid w:val="00222831"/>
    <w:rsid w:val="00222B2C"/>
    <w:rsid w:val="00222F79"/>
    <w:rsid w:val="00222FD9"/>
    <w:rsid w:val="002232B6"/>
    <w:rsid w:val="0022383F"/>
    <w:rsid w:val="0022389E"/>
    <w:rsid w:val="00223BBC"/>
    <w:rsid w:val="00223CF6"/>
    <w:rsid w:val="00223F99"/>
    <w:rsid w:val="00224281"/>
    <w:rsid w:val="0022439C"/>
    <w:rsid w:val="00224818"/>
    <w:rsid w:val="00224AE7"/>
    <w:rsid w:val="00224DB1"/>
    <w:rsid w:val="00224E5D"/>
    <w:rsid w:val="00224E7E"/>
    <w:rsid w:val="00224F4D"/>
    <w:rsid w:val="0022575A"/>
    <w:rsid w:val="002257D0"/>
    <w:rsid w:val="00225862"/>
    <w:rsid w:val="00225C6E"/>
    <w:rsid w:val="00225D3F"/>
    <w:rsid w:val="00225F86"/>
    <w:rsid w:val="00225FBD"/>
    <w:rsid w:val="002260A4"/>
    <w:rsid w:val="00226322"/>
    <w:rsid w:val="0022679F"/>
    <w:rsid w:val="002269E1"/>
    <w:rsid w:val="00226D13"/>
    <w:rsid w:val="0022710F"/>
    <w:rsid w:val="002272CD"/>
    <w:rsid w:val="002276B6"/>
    <w:rsid w:val="00227832"/>
    <w:rsid w:val="002278B4"/>
    <w:rsid w:val="002279F6"/>
    <w:rsid w:val="00227D25"/>
    <w:rsid w:val="00227F6D"/>
    <w:rsid w:val="00227FA0"/>
    <w:rsid w:val="002300EF"/>
    <w:rsid w:val="002301CF"/>
    <w:rsid w:val="00230292"/>
    <w:rsid w:val="002302FF"/>
    <w:rsid w:val="00230501"/>
    <w:rsid w:val="00230547"/>
    <w:rsid w:val="00230680"/>
    <w:rsid w:val="00230853"/>
    <w:rsid w:val="00230DE2"/>
    <w:rsid w:val="00231022"/>
    <w:rsid w:val="00231935"/>
    <w:rsid w:val="00231A85"/>
    <w:rsid w:val="00231AE6"/>
    <w:rsid w:val="00231B3F"/>
    <w:rsid w:val="00231CC8"/>
    <w:rsid w:val="00231DB4"/>
    <w:rsid w:val="00231FFE"/>
    <w:rsid w:val="0023212B"/>
    <w:rsid w:val="00232402"/>
    <w:rsid w:val="00232563"/>
    <w:rsid w:val="0023299A"/>
    <w:rsid w:val="002329AA"/>
    <w:rsid w:val="00232AF0"/>
    <w:rsid w:val="00233016"/>
    <w:rsid w:val="00233095"/>
    <w:rsid w:val="002330B0"/>
    <w:rsid w:val="002332D3"/>
    <w:rsid w:val="00233326"/>
    <w:rsid w:val="002334A3"/>
    <w:rsid w:val="0023387A"/>
    <w:rsid w:val="002338EF"/>
    <w:rsid w:val="002339DB"/>
    <w:rsid w:val="00233BB6"/>
    <w:rsid w:val="00233CE5"/>
    <w:rsid w:val="00233D41"/>
    <w:rsid w:val="00233E26"/>
    <w:rsid w:val="00234002"/>
    <w:rsid w:val="0023414D"/>
    <w:rsid w:val="00234F51"/>
    <w:rsid w:val="00234FC7"/>
    <w:rsid w:val="00234FF7"/>
    <w:rsid w:val="002352AE"/>
    <w:rsid w:val="00235739"/>
    <w:rsid w:val="002359BD"/>
    <w:rsid w:val="00235D29"/>
    <w:rsid w:val="00235F40"/>
    <w:rsid w:val="00235F87"/>
    <w:rsid w:val="00236029"/>
    <w:rsid w:val="00236102"/>
    <w:rsid w:val="00236750"/>
    <w:rsid w:val="00236B0B"/>
    <w:rsid w:val="00236B8A"/>
    <w:rsid w:val="00236BAE"/>
    <w:rsid w:val="00236BFC"/>
    <w:rsid w:val="00236CE8"/>
    <w:rsid w:val="00236D97"/>
    <w:rsid w:val="00236F86"/>
    <w:rsid w:val="0023700D"/>
    <w:rsid w:val="0023710E"/>
    <w:rsid w:val="002374E6"/>
    <w:rsid w:val="00237639"/>
    <w:rsid w:val="00237D05"/>
    <w:rsid w:val="00237D44"/>
    <w:rsid w:val="00237FC0"/>
    <w:rsid w:val="0024015D"/>
    <w:rsid w:val="00240509"/>
    <w:rsid w:val="00240782"/>
    <w:rsid w:val="00240CE8"/>
    <w:rsid w:val="002411D5"/>
    <w:rsid w:val="002412FA"/>
    <w:rsid w:val="00241844"/>
    <w:rsid w:val="00241DA1"/>
    <w:rsid w:val="00241E1C"/>
    <w:rsid w:val="00242007"/>
    <w:rsid w:val="00242365"/>
    <w:rsid w:val="0024256B"/>
    <w:rsid w:val="00242802"/>
    <w:rsid w:val="00242C30"/>
    <w:rsid w:val="00242EB8"/>
    <w:rsid w:val="0024328B"/>
    <w:rsid w:val="00243300"/>
    <w:rsid w:val="002433FF"/>
    <w:rsid w:val="002439BE"/>
    <w:rsid w:val="00243D28"/>
    <w:rsid w:val="00243F4D"/>
    <w:rsid w:val="00244049"/>
    <w:rsid w:val="002440D0"/>
    <w:rsid w:val="00244180"/>
    <w:rsid w:val="002442C1"/>
    <w:rsid w:val="00244562"/>
    <w:rsid w:val="0024474B"/>
    <w:rsid w:val="002447BB"/>
    <w:rsid w:val="00244810"/>
    <w:rsid w:val="00244857"/>
    <w:rsid w:val="00244935"/>
    <w:rsid w:val="00244A12"/>
    <w:rsid w:val="00244EDB"/>
    <w:rsid w:val="00244FDE"/>
    <w:rsid w:val="00245216"/>
    <w:rsid w:val="002458B6"/>
    <w:rsid w:val="00245A18"/>
    <w:rsid w:val="00245ADB"/>
    <w:rsid w:val="00245B42"/>
    <w:rsid w:val="00245CA3"/>
    <w:rsid w:val="00245E6F"/>
    <w:rsid w:val="00246052"/>
    <w:rsid w:val="00246133"/>
    <w:rsid w:val="002466F9"/>
    <w:rsid w:val="002469C4"/>
    <w:rsid w:val="00246B9B"/>
    <w:rsid w:val="00246C54"/>
    <w:rsid w:val="00246DFD"/>
    <w:rsid w:val="00246EE7"/>
    <w:rsid w:val="00246F1B"/>
    <w:rsid w:val="002470DF"/>
    <w:rsid w:val="00247309"/>
    <w:rsid w:val="00247841"/>
    <w:rsid w:val="00247AF7"/>
    <w:rsid w:val="00247C5E"/>
    <w:rsid w:val="00247CAC"/>
    <w:rsid w:val="00247ED0"/>
    <w:rsid w:val="00247F30"/>
    <w:rsid w:val="00250303"/>
    <w:rsid w:val="00250338"/>
    <w:rsid w:val="002503EA"/>
    <w:rsid w:val="002504D4"/>
    <w:rsid w:val="002508D9"/>
    <w:rsid w:val="002508DF"/>
    <w:rsid w:val="002508FC"/>
    <w:rsid w:val="00250B58"/>
    <w:rsid w:val="00250B9F"/>
    <w:rsid w:val="00250C50"/>
    <w:rsid w:val="00250E19"/>
    <w:rsid w:val="002512F0"/>
    <w:rsid w:val="002517DE"/>
    <w:rsid w:val="00251DF1"/>
    <w:rsid w:val="00251F24"/>
    <w:rsid w:val="00252011"/>
    <w:rsid w:val="0025208F"/>
    <w:rsid w:val="00252111"/>
    <w:rsid w:val="0025216E"/>
    <w:rsid w:val="002521AA"/>
    <w:rsid w:val="00252376"/>
    <w:rsid w:val="002524FE"/>
    <w:rsid w:val="002526B0"/>
    <w:rsid w:val="002527DD"/>
    <w:rsid w:val="00252AFC"/>
    <w:rsid w:val="00252BCE"/>
    <w:rsid w:val="00252C14"/>
    <w:rsid w:val="00253093"/>
    <w:rsid w:val="0025310B"/>
    <w:rsid w:val="0025316D"/>
    <w:rsid w:val="0025317F"/>
    <w:rsid w:val="002531C1"/>
    <w:rsid w:val="00253211"/>
    <w:rsid w:val="00253276"/>
    <w:rsid w:val="002537C7"/>
    <w:rsid w:val="00253D5F"/>
    <w:rsid w:val="00254194"/>
    <w:rsid w:val="00254878"/>
    <w:rsid w:val="0025487A"/>
    <w:rsid w:val="002548AD"/>
    <w:rsid w:val="00254C61"/>
    <w:rsid w:val="00254D63"/>
    <w:rsid w:val="00254D85"/>
    <w:rsid w:val="00254EF6"/>
    <w:rsid w:val="00255178"/>
    <w:rsid w:val="00255217"/>
    <w:rsid w:val="0025573E"/>
    <w:rsid w:val="00255A4E"/>
    <w:rsid w:val="00255B5C"/>
    <w:rsid w:val="00255D30"/>
    <w:rsid w:val="00255F2E"/>
    <w:rsid w:val="00256327"/>
    <w:rsid w:val="00256439"/>
    <w:rsid w:val="002564B3"/>
    <w:rsid w:val="002564C9"/>
    <w:rsid w:val="0025669B"/>
    <w:rsid w:val="00256A7F"/>
    <w:rsid w:val="00256B55"/>
    <w:rsid w:val="00256D12"/>
    <w:rsid w:val="00256D6B"/>
    <w:rsid w:val="00256E75"/>
    <w:rsid w:val="00256EB1"/>
    <w:rsid w:val="002575A2"/>
    <w:rsid w:val="002575ED"/>
    <w:rsid w:val="00257625"/>
    <w:rsid w:val="0025763C"/>
    <w:rsid w:val="00257E33"/>
    <w:rsid w:val="00257E54"/>
    <w:rsid w:val="00257F6C"/>
    <w:rsid w:val="0026002D"/>
    <w:rsid w:val="00260171"/>
    <w:rsid w:val="00260334"/>
    <w:rsid w:val="002603D6"/>
    <w:rsid w:val="0026072D"/>
    <w:rsid w:val="002607CC"/>
    <w:rsid w:val="00260EB5"/>
    <w:rsid w:val="00260ED7"/>
    <w:rsid w:val="00260F9F"/>
    <w:rsid w:val="00261050"/>
    <w:rsid w:val="00261B13"/>
    <w:rsid w:val="00261EA5"/>
    <w:rsid w:val="00261ED8"/>
    <w:rsid w:val="0026202E"/>
    <w:rsid w:val="002620A8"/>
    <w:rsid w:val="00262374"/>
    <w:rsid w:val="0026239B"/>
    <w:rsid w:val="00262FB6"/>
    <w:rsid w:val="002632EE"/>
    <w:rsid w:val="00263462"/>
    <w:rsid w:val="002634EF"/>
    <w:rsid w:val="002637B0"/>
    <w:rsid w:val="00264116"/>
    <w:rsid w:val="0026421C"/>
    <w:rsid w:val="002642B5"/>
    <w:rsid w:val="00264689"/>
    <w:rsid w:val="00264749"/>
    <w:rsid w:val="0026474C"/>
    <w:rsid w:val="00264996"/>
    <w:rsid w:val="00264ABF"/>
    <w:rsid w:val="00264AF1"/>
    <w:rsid w:val="0026522C"/>
    <w:rsid w:val="00265245"/>
    <w:rsid w:val="0026532D"/>
    <w:rsid w:val="0026538F"/>
    <w:rsid w:val="0026589A"/>
    <w:rsid w:val="00265B97"/>
    <w:rsid w:val="00265BF0"/>
    <w:rsid w:val="00265CCE"/>
    <w:rsid w:val="00265CF4"/>
    <w:rsid w:val="00265EB2"/>
    <w:rsid w:val="0026613F"/>
    <w:rsid w:val="002662AD"/>
    <w:rsid w:val="002666AE"/>
    <w:rsid w:val="002666F4"/>
    <w:rsid w:val="00266745"/>
    <w:rsid w:val="002667A5"/>
    <w:rsid w:val="0026699B"/>
    <w:rsid w:val="00266BA1"/>
    <w:rsid w:val="00267013"/>
    <w:rsid w:val="0026717B"/>
    <w:rsid w:val="002673D5"/>
    <w:rsid w:val="0026757F"/>
    <w:rsid w:val="002676A0"/>
    <w:rsid w:val="00267772"/>
    <w:rsid w:val="00267D53"/>
    <w:rsid w:val="00267EF1"/>
    <w:rsid w:val="0027025A"/>
    <w:rsid w:val="00270584"/>
    <w:rsid w:val="002706D4"/>
    <w:rsid w:val="00270737"/>
    <w:rsid w:val="002708D2"/>
    <w:rsid w:val="00270966"/>
    <w:rsid w:val="002709D9"/>
    <w:rsid w:val="00270ADF"/>
    <w:rsid w:val="00270B92"/>
    <w:rsid w:val="00270C4E"/>
    <w:rsid w:val="00270DA3"/>
    <w:rsid w:val="00271259"/>
    <w:rsid w:val="0027198B"/>
    <w:rsid w:val="00271CC7"/>
    <w:rsid w:val="00271FD9"/>
    <w:rsid w:val="002721C6"/>
    <w:rsid w:val="00272702"/>
    <w:rsid w:val="0027272A"/>
    <w:rsid w:val="002727B4"/>
    <w:rsid w:val="00272EEE"/>
    <w:rsid w:val="002733D2"/>
    <w:rsid w:val="00273572"/>
    <w:rsid w:val="00273682"/>
    <w:rsid w:val="00273BAA"/>
    <w:rsid w:val="00273D80"/>
    <w:rsid w:val="00273D96"/>
    <w:rsid w:val="00273DA7"/>
    <w:rsid w:val="002742E1"/>
    <w:rsid w:val="0027450A"/>
    <w:rsid w:val="0027487C"/>
    <w:rsid w:val="00274983"/>
    <w:rsid w:val="002749B3"/>
    <w:rsid w:val="00274A80"/>
    <w:rsid w:val="00274B8A"/>
    <w:rsid w:val="002751A5"/>
    <w:rsid w:val="00275229"/>
    <w:rsid w:val="00275808"/>
    <w:rsid w:val="00275994"/>
    <w:rsid w:val="00275A21"/>
    <w:rsid w:val="00275BB4"/>
    <w:rsid w:val="00275C2D"/>
    <w:rsid w:val="00275C77"/>
    <w:rsid w:val="00275CB9"/>
    <w:rsid w:val="00275D85"/>
    <w:rsid w:val="00275DDF"/>
    <w:rsid w:val="00275FA3"/>
    <w:rsid w:val="002761AD"/>
    <w:rsid w:val="00276266"/>
    <w:rsid w:val="00276353"/>
    <w:rsid w:val="00276355"/>
    <w:rsid w:val="0027678D"/>
    <w:rsid w:val="00276A3D"/>
    <w:rsid w:val="00276CD7"/>
    <w:rsid w:val="00276D49"/>
    <w:rsid w:val="00276D51"/>
    <w:rsid w:val="00276DB4"/>
    <w:rsid w:val="00276F09"/>
    <w:rsid w:val="00277140"/>
    <w:rsid w:val="00277288"/>
    <w:rsid w:val="00277528"/>
    <w:rsid w:val="0027792D"/>
    <w:rsid w:val="00277D02"/>
    <w:rsid w:val="00277F73"/>
    <w:rsid w:val="00277FF4"/>
    <w:rsid w:val="0028067B"/>
    <w:rsid w:val="002806E4"/>
    <w:rsid w:val="00280A7C"/>
    <w:rsid w:val="00280B65"/>
    <w:rsid w:val="00280DD6"/>
    <w:rsid w:val="00280EEF"/>
    <w:rsid w:val="002811A9"/>
    <w:rsid w:val="00281378"/>
    <w:rsid w:val="002813DF"/>
    <w:rsid w:val="002814D1"/>
    <w:rsid w:val="0028168A"/>
    <w:rsid w:val="00281B42"/>
    <w:rsid w:val="00281C8C"/>
    <w:rsid w:val="00281E3A"/>
    <w:rsid w:val="00281F89"/>
    <w:rsid w:val="0028204A"/>
    <w:rsid w:val="0028205A"/>
    <w:rsid w:val="00282487"/>
    <w:rsid w:val="0028289C"/>
    <w:rsid w:val="00282C82"/>
    <w:rsid w:val="00282D17"/>
    <w:rsid w:val="00282D26"/>
    <w:rsid w:val="00282D83"/>
    <w:rsid w:val="00282E3B"/>
    <w:rsid w:val="00282EB9"/>
    <w:rsid w:val="00283326"/>
    <w:rsid w:val="00283352"/>
    <w:rsid w:val="00283397"/>
    <w:rsid w:val="002834AE"/>
    <w:rsid w:val="00283602"/>
    <w:rsid w:val="0028374D"/>
    <w:rsid w:val="002837D4"/>
    <w:rsid w:val="00283808"/>
    <w:rsid w:val="00284190"/>
    <w:rsid w:val="002843BD"/>
    <w:rsid w:val="0028445F"/>
    <w:rsid w:val="0028454E"/>
    <w:rsid w:val="00284654"/>
    <w:rsid w:val="0028529D"/>
    <w:rsid w:val="002853C2"/>
    <w:rsid w:val="00285600"/>
    <w:rsid w:val="00285BC7"/>
    <w:rsid w:val="00285BF8"/>
    <w:rsid w:val="00285F83"/>
    <w:rsid w:val="0028602B"/>
    <w:rsid w:val="002862D5"/>
    <w:rsid w:val="002863DD"/>
    <w:rsid w:val="002866C8"/>
    <w:rsid w:val="002868C9"/>
    <w:rsid w:val="002869CD"/>
    <w:rsid w:val="00286A63"/>
    <w:rsid w:val="00286BDD"/>
    <w:rsid w:val="00286C20"/>
    <w:rsid w:val="00286CA3"/>
    <w:rsid w:val="00287005"/>
    <w:rsid w:val="0028706E"/>
    <w:rsid w:val="00287209"/>
    <w:rsid w:val="002872C5"/>
    <w:rsid w:val="00287627"/>
    <w:rsid w:val="002876E8"/>
    <w:rsid w:val="00287797"/>
    <w:rsid w:val="0028792A"/>
    <w:rsid w:val="0028792B"/>
    <w:rsid w:val="00287994"/>
    <w:rsid w:val="00287A33"/>
    <w:rsid w:val="00287ABF"/>
    <w:rsid w:val="00287CAC"/>
    <w:rsid w:val="00287E71"/>
    <w:rsid w:val="00290206"/>
    <w:rsid w:val="00290382"/>
    <w:rsid w:val="00290383"/>
    <w:rsid w:val="00290394"/>
    <w:rsid w:val="0029055A"/>
    <w:rsid w:val="002906A8"/>
    <w:rsid w:val="00290838"/>
    <w:rsid w:val="00290B30"/>
    <w:rsid w:val="00290BBA"/>
    <w:rsid w:val="00290BD9"/>
    <w:rsid w:val="00290BFA"/>
    <w:rsid w:val="00290CD2"/>
    <w:rsid w:val="00290D29"/>
    <w:rsid w:val="00290FB5"/>
    <w:rsid w:val="002910B6"/>
    <w:rsid w:val="0029143E"/>
    <w:rsid w:val="002916B5"/>
    <w:rsid w:val="002916F5"/>
    <w:rsid w:val="002919AC"/>
    <w:rsid w:val="00291B8E"/>
    <w:rsid w:val="00291BCA"/>
    <w:rsid w:val="00291EF0"/>
    <w:rsid w:val="00291F36"/>
    <w:rsid w:val="0029206B"/>
    <w:rsid w:val="0029239C"/>
    <w:rsid w:val="002925BE"/>
    <w:rsid w:val="00292654"/>
    <w:rsid w:val="002926BF"/>
    <w:rsid w:val="0029277E"/>
    <w:rsid w:val="002927A4"/>
    <w:rsid w:val="0029292C"/>
    <w:rsid w:val="00292C84"/>
    <w:rsid w:val="00292C88"/>
    <w:rsid w:val="00292E25"/>
    <w:rsid w:val="00292E75"/>
    <w:rsid w:val="00292ED0"/>
    <w:rsid w:val="00292F5F"/>
    <w:rsid w:val="0029328D"/>
    <w:rsid w:val="0029341B"/>
    <w:rsid w:val="002934CA"/>
    <w:rsid w:val="002934FB"/>
    <w:rsid w:val="00293750"/>
    <w:rsid w:val="002938A4"/>
    <w:rsid w:val="002938D2"/>
    <w:rsid w:val="00293943"/>
    <w:rsid w:val="00293A1F"/>
    <w:rsid w:val="00293CF7"/>
    <w:rsid w:val="00293F76"/>
    <w:rsid w:val="00294219"/>
    <w:rsid w:val="002942C1"/>
    <w:rsid w:val="00294346"/>
    <w:rsid w:val="00294407"/>
    <w:rsid w:val="00294697"/>
    <w:rsid w:val="00294722"/>
    <w:rsid w:val="002947D9"/>
    <w:rsid w:val="002947FA"/>
    <w:rsid w:val="00295510"/>
    <w:rsid w:val="0029561A"/>
    <w:rsid w:val="00295790"/>
    <w:rsid w:val="00295C7C"/>
    <w:rsid w:val="00295D0F"/>
    <w:rsid w:val="00295F63"/>
    <w:rsid w:val="0029606C"/>
    <w:rsid w:val="00296165"/>
    <w:rsid w:val="002962F6"/>
    <w:rsid w:val="0029631F"/>
    <w:rsid w:val="00296948"/>
    <w:rsid w:val="00296FB2"/>
    <w:rsid w:val="0029701C"/>
    <w:rsid w:val="00297164"/>
    <w:rsid w:val="0029774E"/>
    <w:rsid w:val="0029786B"/>
    <w:rsid w:val="002979CE"/>
    <w:rsid w:val="00297A2C"/>
    <w:rsid w:val="00297CE0"/>
    <w:rsid w:val="002A03EA"/>
    <w:rsid w:val="002A054B"/>
    <w:rsid w:val="002A06C7"/>
    <w:rsid w:val="002A07E7"/>
    <w:rsid w:val="002A09BD"/>
    <w:rsid w:val="002A0AED"/>
    <w:rsid w:val="002A0FEB"/>
    <w:rsid w:val="002A1455"/>
    <w:rsid w:val="002A1980"/>
    <w:rsid w:val="002A1B1B"/>
    <w:rsid w:val="002A1E2A"/>
    <w:rsid w:val="002A20F2"/>
    <w:rsid w:val="002A2142"/>
    <w:rsid w:val="002A21BF"/>
    <w:rsid w:val="002A21E5"/>
    <w:rsid w:val="002A223B"/>
    <w:rsid w:val="002A229F"/>
    <w:rsid w:val="002A2554"/>
    <w:rsid w:val="002A2610"/>
    <w:rsid w:val="002A2BB9"/>
    <w:rsid w:val="002A2C31"/>
    <w:rsid w:val="002A2C82"/>
    <w:rsid w:val="002A2D2C"/>
    <w:rsid w:val="002A2EA9"/>
    <w:rsid w:val="002A2F57"/>
    <w:rsid w:val="002A2F77"/>
    <w:rsid w:val="002A2FC1"/>
    <w:rsid w:val="002A3047"/>
    <w:rsid w:val="002A3069"/>
    <w:rsid w:val="002A3081"/>
    <w:rsid w:val="002A33D5"/>
    <w:rsid w:val="002A33E4"/>
    <w:rsid w:val="002A35CD"/>
    <w:rsid w:val="002A39D0"/>
    <w:rsid w:val="002A3CCC"/>
    <w:rsid w:val="002A3E94"/>
    <w:rsid w:val="002A3FEB"/>
    <w:rsid w:val="002A434D"/>
    <w:rsid w:val="002A468D"/>
    <w:rsid w:val="002A47D4"/>
    <w:rsid w:val="002A48C1"/>
    <w:rsid w:val="002A4CE0"/>
    <w:rsid w:val="002A4CE6"/>
    <w:rsid w:val="002A4E43"/>
    <w:rsid w:val="002A4F82"/>
    <w:rsid w:val="002A5567"/>
    <w:rsid w:val="002A5724"/>
    <w:rsid w:val="002A5BF0"/>
    <w:rsid w:val="002A5C6A"/>
    <w:rsid w:val="002A5FB4"/>
    <w:rsid w:val="002A605F"/>
    <w:rsid w:val="002A63CD"/>
    <w:rsid w:val="002A6860"/>
    <w:rsid w:val="002A686C"/>
    <w:rsid w:val="002A6963"/>
    <w:rsid w:val="002A69DA"/>
    <w:rsid w:val="002A6B00"/>
    <w:rsid w:val="002A6F32"/>
    <w:rsid w:val="002A6FEB"/>
    <w:rsid w:val="002A7007"/>
    <w:rsid w:val="002A7314"/>
    <w:rsid w:val="002A7639"/>
    <w:rsid w:val="002A763D"/>
    <w:rsid w:val="002B0066"/>
    <w:rsid w:val="002B012E"/>
    <w:rsid w:val="002B0237"/>
    <w:rsid w:val="002B0435"/>
    <w:rsid w:val="002B050A"/>
    <w:rsid w:val="002B07AC"/>
    <w:rsid w:val="002B08DC"/>
    <w:rsid w:val="002B08E4"/>
    <w:rsid w:val="002B08E9"/>
    <w:rsid w:val="002B092F"/>
    <w:rsid w:val="002B0A1E"/>
    <w:rsid w:val="002B0A58"/>
    <w:rsid w:val="002B0ADF"/>
    <w:rsid w:val="002B0F28"/>
    <w:rsid w:val="002B0FC0"/>
    <w:rsid w:val="002B0FC5"/>
    <w:rsid w:val="002B1049"/>
    <w:rsid w:val="002B13B4"/>
    <w:rsid w:val="002B1403"/>
    <w:rsid w:val="002B1524"/>
    <w:rsid w:val="002B155D"/>
    <w:rsid w:val="002B1A3B"/>
    <w:rsid w:val="002B1C3C"/>
    <w:rsid w:val="002B1FCD"/>
    <w:rsid w:val="002B21BE"/>
    <w:rsid w:val="002B220E"/>
    <w:rsid w:val="002B22D9"/>
    <w:rsid w:val="002B23DE"/>
    <w:rsid w:val="002B2530"/>
    <w:rsid w:val="002B2564"/>
    <w:rsid w:val="002B26FF"/>
    <w:rsid w:val="002B2A21"/>
    <w:rsid w:val="002B2BA2"/>
    <w:rsid w:val="002B2E26"/>
    <w:rsid w:val="002B2E77"/>
    <w:rsid w:val="002B2EE9"/>
    <w:rsid w:val="002B30FC"/>
    <w:rsid w:val="002B327E"/>
    <w:rsid w:val="002B3419"/>
    <w:rsid w:val="002B34F5"/>
    <w:rsid w:val="002B3A92"/>
    <w:rsid w:val="002B3DC0"/>
    <w:rsid w:val="002B3F10"/>
    <w:rsid w:val="002B3F64"/>
    <w:rsid w:val="002B42E3"/>
    <w:rsid w:val="002B4457"/>
    <w:rsid w:val="002B46C7"/>
    <w:rsid w:val="002B474B"/>
    <w:rsid w:val="002B494D"/>
    <w:rsid w:val="002B4CEB"/>
    <w:rsid w:val="002B4F13"/>
    <w:rsid w:val="002B50A1"/>
    <w:rsid w:val="002B530E"/>
    <w:rsid w:val="002B5360"/>
    <w:rsid w:val="002B5EDB"/>
    <w:rsid w:val="002B5FDC"/>
    <w:rsid w:val="002B61BE"/>
    <w:rsid w:val="002B61D7"/>
    <w:rsid w:val="002B620D"/>
    <w:rsid w:val="002B629B"/>
    <w:rsid w:val="002B6537"/>
    <w:rsid w:val="002B6574"/>
    <w:rsid w:val="002B66FA"/>
    <w:rsid w:val="002B7136"/>
    <w:rsid w:val="002B7190"/>
    <w:rsid w:val="002B73BB"/>
    <w:rsid w:val="002B7448"/>
    <w:rsid w:val="002B75BD"/>
    <w:rsid w:val="002B7822"/>
    <w:rsid w:val="002B79A3"/>
    <w:rsid w:val="002B79B2"/>
    <w:rsid w:val="002B7C3B"/>
    <w:rsid w:val="002B7DFD"/>
    <w:rsid w:val="002B7F0C"/>
    <w:rsid w:val="002C00CB"/>
    <w:rsid w:val="002C00F5"/>
    <w:rsid w:val="002C022C"/>
    <w:rsid w:val="002C0494"/>
    <w:rsid w:val="002C06FE"/>
    <w:rsid w:val="002C0793"/>
    <w:rsid w:val="002C0C57"/>
    <w:rsid w:val="002C0D62"/>
    <w:rsid w:val="002C0E1B"/>
    <w:rsid w:val="002C0F6B"/>
    <w:rsid w:val="002C1000"/>
    <w:rsid w:val="002C1153"/>
    <w:rsid w:val="002C116B"/>
    <w:rsid w:val="002C1498"/>
    <w:rsid w:val="002C18B2"/>
    <w:rsid w:val="002C19C7"/>
    <w:rsid w:val="002C1C67"/>
    <w:rsid w:val="002C24A9"/>
    <w:rsid w:val="002C2531"/>
    <w:rsid w:val="002C2705"/>
    <w:rsid w:val="002C28D1"/>
    <w:rsid w:val="002C29E8"/>
    <w:rsid w:val="002C2EF5"/>
    <w:rsid w:val="002C3575"/>
    <w:rsid w:val="002C367F"/>
    <w:rsid w:val="002C379C"/>
    <w:rsid w:val="002C37F1"/>
    <w:rsid w:val="002C3A77"/>
    <w:rsid w:val="002C3C93"/>
    <w:rsid w:val="002C449D"/>
    <w:rsid w:val="002C45EA"/>
    <w:rsid w:val="002C4674"/>
    <w:rsid w:val="002C4706"/>
    <w:rsid w:val="002C4748"/>
    <w:rsid w:val="002C47F8"/>
    <w:rsid w:val="002C4966"/>
    <w:rsid w:val="002C4BB0"/>
    <w:rsid w:val="002C4C34"/>
    <w:rsid w:val="002C4C4D"/>
    <w:rsid w:val="002C5203"/>
    <w:rsid w:val="002C55B1"/>
    <w:rsid w:val="002C5661"/>
    <w:rsid w:val="002C5865"/>
    <w:rsid w:val="002C5BB8"/>
    <w:rsid w:val="002C5EAC"/>
    <w:rsid w:val="002C60BB"/>
    <w:rsid w:val="002C62EE"/>
    <w:rsid w:val="002C63E8"/>
    <w:rsid w:val="002C661E"/>
    <w:rsid w:val="002C687D"/>
    <w:rsid w:val="002C69E2"/>
    <w:rsid w:val="002C6F09"/>
    <w:rsid w:val="002C7023"/>
    <w:rsid w:val="002C7116"/>
    <w:rsid w:val="002C7212"/>
    <w:rsid w:val="002C727E"/>
    <w:rsid w:val="002C748D"/>
    <w:rsid w:val="002C786C"/>
    <w:rsid w:val="002C7A4C"/>
    <w:rsid w:val="002C7B36"/>
    <w:rsid w:val="002C7FDB"/>
    <w:rsid w:val="002D065D"/>
    <w:rsid w:val="002D0793"/>
    <w:rsid w:val="002D0AB4"/>
    <w:rsid w:val="002D0C51"/>
    <w:rsid w:val="002D0CFA"/>
    <w:rsid w:val="002D0DBB"/>
    <w:rsid w:val="002D0E8A"/>
    <w:rsid w:val="002D106E"/>
    <w:rsid w:val="002D10AA"/>
    <w:rsid w:val="002D116E"/>
    <w:rsid w:val="002D1176"/>
    <w:rsid w:val="002D13B8"/>
    <w:rsid w:val="002D15C1"/>
    <w:rsid w:val="002D166E"/>
    <w:rsid w:val="002D1692"/>
    <w:rsid w:val="002D16E5"/>
    <w:rsid w:val="002D190E"/>
    <w:rsid w:val="002D1A44"/>
    <w:rsid w:val="002D1A4E"/>
    <w:rsid w:val="002D1DD7"/>
    <w:rsid w:val="002D1E57"/>
    <w:rsid w:val="002D206A"/>
    <w:rsid w:val="002D24A8"/>
    <w:rsid w:val="002D25FE"/>
    <w:rsid w:val="002D26EA"/>
    <w:rsid w:val="002D2806"/>
    <w:rsid w:val="002D29C8"/>
    <w:rsid w:val="002D2BF4"/>
    <w:rsid w:val="002D2C20"/>
    <w:rsid w:val="002D2CB3"/>
    <w:rsid w:val="002D2E91"/>
    <w:rsid w:val="002D2EA5"/>
    <w:rsid w:val="002D31E7"/>
    <w:rsid w:val="002D32B7"/>
    <w:rsid w:val="002D355B"/>
    <w:rsid w:val="002D3682"/>
    <w:rsid w:val="002D378C"/>
    <w:rsid w:val="002D37A2"/>
    <w:rsid w:val="002D3EFE"/>
    <w:rsid w:val="002D3FE6"/>
    <w:rsid w:val="002D40E5"/>
    <w:rsid w:val="002D41D3"/>
    <w:rsid w:val="002D43D5"/>
    <w:rsid w:val="002D476A"/>
    <w:rsid w:val="002D48B2"/>
    <w:rsid w:val="002D4B23"/>
    <w:rsid w:val="002D4B28"/>
    <w:rsid w:val="002D4CC8"/>
    <w:rsid w:val="002D4D0C"/>
    <w:rsid w:val="002D5106"/>
    <w:rsid w:val="002D52A1"/>
    <w:rsid w:val="002D52DA"/>
    <w:rsid w:val="002D58B0"/>
    <w:rsid w:val="002D5C9B"/>
    <w:rsid w:val="002D65EB"/>
    <w:rsid w:val="002D6689"/>
    <w:rsid w:val="002D6959"/>
    <w:rsid w:val="002D6A63"/>
    <w:rsid w:val="002D6ADF"/>
    <w:rsid w:val="002D6BDF"/>
    <w:rsid w:val="002D6C3C"/>
    <w:rsid w:val="002D6D5D"/>
    <w:rsid w:val="002D6F6A"/>
    <w:rsid w:val="002D70F1"/>
    <w:rsid w:val="002D7137"/>
    <w:rsid w:val="002D73D5"/>
    <w:rsid w:val="002D73E0"/>
    <w:rsid w:val="002D747D"/>
    <w:rsid w:val="002D7527"/>
    <w:rsid w:val="002D7A70"/>
    <w:rsid w:val="002D7F75"/>
    <w:rsid w:val="002E001E"/>
    <w:rsid w:val="002E017E"/>
    <w:rsid w:val="002E0251"/>
    <w:rsid w:val="002E0587"/>
    <w:rsid w:val="002E05DB"/>
    <w:rsid w:val="002E0615"/>
    <w:rsid w:val="002E0679"/>
    <w:rsid w:val="002E0B20"/>
    <w:rsid w:val="002E0E6C"/>
    <w:rsid w:val="002E13F5"/>
    <w:rsid w:val="002E16D1"/>
    <w:rsid w:val="002E1864"/>
    <w:rsid w:val="002E1B3B"/>
    <w:rsid w:val="002E1C18"/>
    <w:rsid w:val="002E1CC5"/>
    <w:rsid w:val="002E1DE0"/>
    <w:rsid w:val="002E1F7C"/>
    <w:rsid w:val="002E2097"/>
    <w:rsid w:val="002E21A4"/>
    <w:rsid w:val="002E2864"/>
    <w:rsid w:val="002E29B9"/>
    <w:rsid w:val="002E29BF"/>
    <w:rsid w:val="002E2AE7"/>
    <w:rsid w:val="002E2C56"/>
    <w:rsid w:val="002E2E07"/>
    <w:rsid w:val="002E2E28"/>
    <w:rsid w:val="002E2E90"/>
    <w:rsid w:val="002E2F6D"/>
    <w:rsid w:val="002E2FB2"/>
    <w:rsid w:val="002E3299"/>
    <w:rsid w:val="002E33BA"/>
    <w:rsid w:val="002E3464"/>
    <w:rsid w:val="002E3648"/>
    <w:rsid w:val="002E394D"/>
    <w:rsid w:val="002E3AAF"/>
    <w:rsid w:val="002E3D3E"/>
    <w:rsid w:val="002E3DEA"/>
    <w:rsid w:val="002E3E4F"/>
    <w:rsid w:val="002E3E91"/>
    <w:rsid w:val="002E44CA"/>
    <w:rsid w:val="002E48F8"/>
    <w:rsid w:val="002E4C46"/>
    <w:rsid w:val="002E4CE3"/>
    <w:rsid w:val="002E4E32"/>
    <w:rsid w:val="002E51A6"/>
    <w:rsid w:val="002E556E"/>
    <w:rsid w:val="002E57D1"/>
    <w:rsid w:val="002E5901"/>
    <w:rsid w:val="002E5B86"/>
    <w:rsid w:val="002E5BD0"/>
    <w:rsid w:val="002E5E38"/>
    <w:rsid w:val="002E5EFB"/>
    <w:rsid w:val="002E62E6"/>
    <w:rsid w:val="002E638F"/>
    <w:rsid w:val="002E63D8"/>
    <w:rsid w:val="002E64A9"/>
    <w:rsid w:val="002E67F6"/>
    <w:rsid w:val="002E69D0"/>
    <w:rsid w:val="002E6AD9"/>
    <w:rsid w:val="002E6B11"/>
    <w:rsid w:val="002E7157"/>
    <w:rsid w:val="002E71EF"/>
    <w:rsid w:val="002E747B"/>
    <w:rsid w:val="002E75D4"/>
    <w:rsid w:val="002E7719"/>
    <w:rsid w:val="002E7968"/>
    <w:rsid w:val="002E7B02"/>
    <w:rsid w:val="002E7B9B"/>
    <w:rsid w:val="002E7D65"/>
    <w:rsid w:val="002E7F76"/>
    <w:rsid w:val="002F01FB"/>
    <w:rsid w:val="002F0265"/>
    <w:rsid w:val="002F0438"/>
    <w:rsid w:val="002F0585"/>
    <w:rsid w:val="002F05B1"/>
    <w:rsid w:val="002F089A"/>
    <w:rsid w:val="002F0CD8"/>
    <w:rsid w:val="002F0E7C"/>
    <w:rsid w:val="002F0F22"/>
    <w:rsid w:val="002F0F23"/>
    <w:rsid w:val="002F101C"/>
    <w:rsid w:val="002F114D"/>
    <w:rsid w:val="002F1207"/>
    <w:rsid w:val="002F12F9"/>
    <w:rsid w:val="002F1305"/>
    <w:rsid w:val="002F131B"/>
    <w:rsid w:val="002F1416"/>
    <w:rsid w:val="002F1478"/>
    <w:rsid w:val="002F14C4"/>
    <w:rsid w:val="002F1937"/>
    <w:rsid w:val="002F215E"/>
    <w:rsid w:val="002F23CC"/>
    <w:rsid w:val="002F23F6"/>
    <w:rsid w:val="002F24CA"/>
    <w:rsid w:val="002F2526"/>
    <w:rsid w:val="002F25B1"/>
    <w:rsid w:val="002F2763"/>
    <w:rsid w:val="002F279B"/>
    <w:rsid w:val="002F2A2D"/>
    <w:rsid w:val="002F2AE8"/>
    <w:rsid w:val="002F2B33"/>
    <w:rsid w:val="002F2BBC"/>
    <w:rsid w:val="002F2D5B"/>
    <w:rsid w:val="002F2F27"/>
    <w:rsid w:val="002F309B"/>
    <w:rsid w:val="002F318D"/>
    <w:rsid w:val="002F336B"/>
    <w:rsid w:val="002F33B0"/>
    <w:rsid w:val="002F3460"/>
    <w:rsid w:val="002F38A0"/>
    <w:rsid w:val="002F4163"/>
    <w:rsid w:val="002F4437"/>
    <w:rsid w:val="002F4522"/>
    <w:rsid w:val="002F4711"/>
    <w:rsid w:val="002F471A"/>
    <w:rsid w:val="002F4EEC"/>
    <w:rsid w:val="002F504D"/>
    <w:rsid w:val="002F5384"/>
    <w:rsid w:val="002F5A83"/>
    <w:rsid w:val="002F5D0E"/>
    <w:rsid w:val="002F5ECA"/>
    <w:rsid w:val="002F627C"/>
    <w:rsid w:val="002F6365"/>
    <w:rsid w:val="002F638B"/>
    <w:rsid w:val="002F646C"/>
    <w:rsid w:val="002F66F2"/>
    <w:rsid w:val="002F675C"/>
    <w:rsid w:val="002F68B1"/>
    <w:rsid w:val="002F6982"/>
    <w:rsid w:val="002F6EAD"/>
    <w:rsid w:val="002F6ECA"/>
    <w:rsid w:val="002F6F49"/>
    <w:rsid w:val="002F7081"/>
    <w:rsid w:val="002F7565"/>
    <w:rsid w:val="002F761C"/>
    <w:rsid w:val="002F7846"/>
    <w:rsid w:val="002F78A3"/>
    <w:rsid w:val="002F795B"/>
    <w:rsid w:val="002F7A83"/>
    <w:rsid w:val="002F7C74"/>
    <w:rsid w:val="002F7DB6"/>
    <w:rsid w:val="00300419"/>
    <w:rsid w:val="0030050B"/>
    <w:rsid w:val="003007F6"/>
    <w:rsid w:val="00300B48"/>
    <w:rsid w:val="0030116E"/>
    <w:rsid w:val="0030153C"/>
    <w:rsid w:val="003015CE"/>
    <w:rsid w:val="0030188D"/>
    <w:rsid w:val="00301A18"/>
    <w:rsid w:val="00301C95"/>
    <w:rsid w:val="003022B6"/>
    <w:rsid w:val="00302548"/>
    <w:rsid w:val="003027BA"/>
    <w:rsid w:val="00302B5A"/>
    <w:rsid w:val="00302C49"/>
    <w:rsid w:val="00302E79"/>
    <w:rsid w:val="00303219"/>
    <w:rsid w:val="00303288"/>
    <w:rsid w:val="003032E6"/>
    <w:rsid w:val="0030332C"/>
    <w:rsid w:val="003034D4"/>
    <w:rsid w:val="003034DD"/>
    <w:rsid w:val="003035DF"/>
    <w:rsid w:val="00303607"/>
    <w:rsid w:val="00303732"/>
    <w:rsid w:val="00303865"/>
    <w:rsid w:val="00303CE2"/>
    <w:rsid w:val="003041A7"/>
    <w:rsid w:val="003044B1"/>
    <w:rsid w:val="0030456F"/>
    <w:rsid w:val="00304BEB"/>
    <w:rsid w:val="00304F35"/>
    <w:rsid w:val="00305043"/>
    <w:rsid w:val="003052C9"/>
    <w:rsid w:val="003053B8"/>
    <w:rsid w:val="00305477"/>
    <w:rsid w:val="0030555B"/>
    <w:rsid w:val="00305ADE"/>
    <w:rsid w:val="00305B2A"/>
    <w:rsid w:val="00305B56"/>
    <w:rsid w:val="00305C10"/>
    <w:rsid w:val="00305DD5"/>
    <w:rsid w:val="00305E2B"/>
    <w:rsid w:val="00305E70"/>
    <w:rsid w:val="00306053"/>
    <w:rsid w:val="00306152"/>
    <w:rsid w:val="0030649B"/>
    <w:rsid w:val="00306725"/>
    <w:rsid w:val="00306A0F"/>
    <w:rsid w:val="00306CB4"/>
    <w:rsid w:val="00306D7D"/>
    <w:rsid w:val="00306EA6"/>
    <w:rsid w:val="0030703F"/>
    <w:rsid w:val="00307295"/>
    <w:rsid w:val="003072A1"/>
    <w:rsid w:val="00307334"/>
    <w:rsid w:val="0030748F"/>
    <w:rsid w:val="00307572"/>
    <w:rsid w:val="00307686"/>
    <w:rsid w:val="0030773C"/>
    <w:rsid w:val="00307B13"/>
    <w:rsid w:val="00310364"/>
    <w:rsid w:val="00310A73"/>
    <w:rsid w:val="00310F65"/>
    <w:rsid w:val="0031128E"/>
    <w:rsid w:val="00311701"/>
    <w:rsid w:val="00311880"/>
    <w:rsid w:val="00311A38"/>
    <w:rsid w:val="00311DF0"/>
    <w:rsid w:val="00312002"/>
    <w:rsid w:val="003122ED"/>
    <w:rsid w:val="00312378"/>
    <w:rsid w:val="0031281C"/>
    <w:rsid w:val="00312C65"/>
    <w:rsid w:val="00312F45"/>
    <w:rsid w:val="0031317E"/>
    <w:rsid w:val="003132B3"/>
    <w:rsid w:val="0031331F"/>
    <w:rsid w:val="003135BB"/>
    <w:rsid w:val="003138E8"/>
    <w:rsid w:val="0031392F"/>
    <w:rsid w:val="00313D75"/>
    <w:rsid w:val="00313EB2"/>
    <w:rsid w:val="00313FDA"/>
    <w:rsid w:val="003140A9"/>
    <w:rsid w:val="003142CC"/>
    <w:rsid w:val="00314309"/>
    <w:rsid w:val="003143C1"/>
    <w:rsid w:val="00314506"/>
    <w:rsid w:val="003148E1"/>
    <w:rsid w:val="00314F8B"/>
    <w:rsid w:val="00315088"/>
    <w:rsid w:val="00315394"/>
    <w:rsid w:val="00315498"/>
    <w:rsid w:val="003154C1"/>
    <w:rsid w:val="0031570E"/>
    <w:rsid w:val="003157E6"/>
    <w:rsid w:val="003158E2"/>
    <w:rsid w:val="00315AAC"/>
    <w:rsid w:val="00315C9A"/>
    <w:rsid w:val="00315D49"/>
    <w:rsid w:val="003160F9"/>
    <w:rsid w:val="0031621E"/>
    <w:rsid w:val="003162C5"/>
    <w:rsid w:val="00316311"/>
    <w:rsid w:val="003166A2"/>
    <w:rsid w:val="003166F7"/>
    <w:rsid w:val="00316BAE"/>
    <w:rsid w:val="00316DCA"/>
    <w:rsid w:val="00316ED9"/>
    <w:rsid w:val="003171D5"/>
    <w:rsid w:val="003178AD"/>
    <w:rsid w:val="00317A90"/>
    <w:rsid w:val="00317C34"/>
    <w:rsid w:val="00317D93"/>
    <w:rsid w:val="00320244"/>
    <w:rsid w:val="003205A0"/>
    <w:rsid w:val="003206FE"/>
    <w:rsid w:val="00320A06"/>
    <w:rsid w:val="00320B4A"/>
    <w:rsid w:val="00320C2C"/>
    <w:rsid w:val="00320C39"/>
    <w:rsid w:val="00320D21"/>
    <w:rsid w:val="003210FB"/>
    <w:rsid w:val="0032129D"/>
    <w:rsid w:val="00321B78"/>
    <w:rsid w:val="00321E4A"/>
    <w:rsid w:val="00321F60"/>
    <w:rsid w:val="003220A2"/>
    <w:rsid w:val="00322441"/>
    <w:rsid w:val="003227DB"/>
    <w:rsid w:val="00322A7B"/>
    <w:rsid w:val="00322BBB"/>
    <w:rsid w:val="00322C77"/>
    <w:rsid w:val="003237F3"/>
    <w:rsid w:val="00323A69"/>
    <w:rsid w:val="00323BF9"/>
    <w:rsid w:val="00324124"/>
    <w:rsid w:val="0032421C"/>
    <w:rsid w:val="00324526"/>
    <w:rsid w:val="0032457D"/>
    <w:rsid w:val="00324685"/>
    <w:rsid w:val="00324738"/>
    <w:rsid w:val="00324AF4"/>
    <w:rsid w:val="00324E08"/>
    <w:rsid w:val="00324F3E"/>
    <w:rsid w:val="00324F61"/>
    <w:rsid w:val="0032501F"/>
    <w:rsid w:val="003251D0"/>
    <w:rsid w:val="0032569F"/>
    <w:rsid w:val="00325774"/>
    <w:rsid w:val="003258E3"/>
    <w:rsid w:val="00325B87"/>
    <w:rsid w:val="00325D1B"/>
    <w:rsid w:val="00326196"/>
    <w:rsid w:val="00326239"/>
    <w:rsid w:val="00326372"/>
    <w:rsid w:val="00326644"/>
    <w:rsid w:val="00326862"/>
    <w:rsid w:val="003268C6"/>
    <w:rsid w:val="003270FB"/>
    <w:rsid w:val="0032733B"/>
    <w:rsid w:val="003273DF"/>
    <w:rsid w:val="00327443"/>
    <w:rsid w:val="003274B4"/>
    <w:rsid w:val="003275DF"/>
    <w:rsid w:val="003279BB"/>
    <w:rsid w:val="00327D04"/>
    <w:rsid w:val="00327E2A"/>
    <w:rsid w:val="00330175"/>
    <w:rsid w:val="003301E3"/>
    <w:rsid w:val="0033020B"/>
    <w:rsid w:val="0033028E"/>
    <w:rsid w:val="00330294"/>
    <w:rsid w:val="003308E1"/>
    <w:rsid w:val="00330DBB"/>
    <w:rsid w:val="00330E0D"/>
    <w:rsid w:val="00331098"/>
    <w:rsid w:val="00331264"/>
    <w:rsid w:val="003312A2"/>
    <w:rsid w:val="00331722"/>
    <w:rsid w:val="003317A5"/>
    <w:rsid w:val="003319A1"/>
    <w:rsid w:val="00331FCE"/>
    <w:rsid w:val="00331FDC"/>
    <w:rsid w:val="00332181"/>
    <w:rsid w:val="00332304"/>
    <w:rsid w:val="00332347"/>
    <w:rsid w:val="003324C9"/>
    <w:rsid w:val="003326BB"/>
    <w:rsid w:val="00332739"/>
    <w:rsid w:val="00332965"/>
    <w:rsid w:val="00332991"/>
    <w:rsid w:val="003329E8"/>
    <w:rsid w:val="00332A39"/>
    <w:rsid w:val="00332A46"/>
    <w:rsid w:val="00332B6A"/>
    <w:rsid w:val="00332E1E"/>
    <w:rsid w:val="00332F77"/>
    <w:rsid w:val="00333092"/>
    <w:rsid w:val="003331DB"/>
    <w:rsid w:val="00333298"/>
    <w:rsid w:val="00333614"/>
    <w:rsid w:val="0033377C"/>
    <w:rsid w:val="0033397C"/>
    <w:rsid w:val="00333BB5"/>
    <w:rsid w:val="00333CA2"/>
    <w:rsid w:val="00334070"/>
    <w:rsid w:val="00334087"/>
    <w:rsid w:val="003346C2"/>
    <w:rsid w:val="00334732"/>
    <w:rsid w:val="0033479D"/>
    <w:rsid w:val="00335560"/>
    <w:rsid w:val="003355FE"/>
    <w:rsid w:val="00335603"/>
    <w:rsid w:val="003357D7"/>
    <w:rsid w:val="00335DE3"/>
    <w:rsid w:val="00335F9D"/>
    <w:rsid w:val="00335FB8"/>
    <w:rsid w:val="00336224"/>
    <w:rsid w:val="00336269"/>
    <w:rsid w:val="0033706A"/>
    <w:rsid w:val="0033713A"/>
    <w:rsid w:val="003373A5"/>
    <w:rsid w:val="00337504"/>
    <w:rsid w:val="0033760E"/>
    <w:rsid w:val="003376AA"/>
    <w:rsid w:val="00337989"/>
    <w:rsid w:val="003379BB"/>
    <w:rsid w:val="00337A49"/>
    <w:rsid w:val="00337F81"/>
    <w:rsid w:val="003400B4"/>
    <w:rsid w:val="0034020C"/>
    <w:rsid w:val="003403E7"/>
    <w:rsid w:val="003404C3"/>
    <w:rsid w:val="003404E0"/>
    <w:rsid w:val="003406D1"/>
    <w:rsid w:val="00340776"/>
    <w:rsid w:val="00340998"/>
    <w:rsid w:val="0034101D"/>
    <w:rsid w:val="0034122A"/>
    <w:rsid w:val="00341243"/>
    <w:rsid w:val="00341263"/>
    <w:rsid w:val="00341301"/>
    <w:rsid w:val="0034158F"/>
    <w:rsid w:val="00341807"/>
    <w:rsid w:val="00341863"/>
    <w:rsid w:val="00341D45"/>
    <w:rsid w:val="0034202C"/>
    <w:rsid w:val="0034207A"/>
    <w:rsid w:val="003424AD"/>
    <w:rsid w:val="0034268B"/>
    <w:rsid w:val="003427D8"/>
    <w:rsid w:val="00342BFC"/>
    <w:rsid w:val="00342E2F"/>
    <w:rsid w:val="00342E58"/>
    <w:rsid w:val="00342E99"/>
    <w:rsid w:val="00342EB2"/>
    <w:rsid w:val="003430A9"/>
    <w:rsid w:val="00343934"/>
    <w:rsid w:val="003439EF"/>
    <w:rsid w:val="00343B31"/>
    <w:rsid w:val="00343B73"/>
    <w:rsid w:val="00343BD6"/>
    <w:rsid w:val="00343F02"/>
    <w:rsid w:val="0034402C"/>
    <w:rsid w:val="0034406A"/>
    <w:rsid w:val="0034406B"/>
    <w:rsid w:val="0034412A"/>
    <w:rsid w:val="00344145"/>
    <w:rsid w:val="00344333"/>
    <w:rsid w:val="00344556"/>
    <w:rsid w:val="003445AB"/>
    <w:rsid w:val="00344677"/>
    <w:rsid w:val="00344811"/>
    <w:rsid w:val="003449C0"/>
    <w:rsid w:val="003449DF"/>
    <w:rsid w:val="00344BB8"/>
    <w:rsid w:val="00344D51"/>
    <w:rsid w:val="00344F6A"/>
    <w:rsid w:val="00344FD0"/>
    <w:rsid w:val="0034519C"/>
    <w:rsid w:val="00345392"/>
    <w:rsid w:val="00345441"/>
    <w:rsid w:val="0034551B"/>
    <w:rsid w:val="003455F0"/>
    <w:rsid w:val="00345889"/>
    <w:rsid w:val="003459ED"/>
    <w:rsid w:val="00345A66"/>
    <w:rsid w:val="00345C6A"/>
    <w:rsid w:val="00345EF8"/>
    <w:rsid w:val="003461F1"/>
    <w:rsid w:val="00346272"/>
    <w:rsid w:val="003466D8"/>
    <w:rsid w:val="00346821"/>
    <w:rsid w:val="00346988"/>
    <w:rsid w:val="00346AA0"/>
    <w:rsid w:val="00346C39"/>
    <w:rsid w:val="00346DA1"/>
    <w:rsid w:val="0034719F"/>
    <w:rsid w:val="0034725F"/>
    <w:rsid w:val="003473EE"/>
    <w:rsid w:val="00347594"/>
    <w:rsid w:val="0034759E"/>
    <w:rsid w:val="0034767D"/>
    <w:rsid w:val="0034769F"/>
    <w:rsid w:val="003479DD"/>
    <w:rsid w:val="00347AB5"/>
    <w:rsid w:val="00347BC6"/>
    <w:rsid w:val="00347BD6"/>
    <w:rsid w:val="00347D1E"/>
    <w:rsid w:val="00350129"/>
    <w:rsid w:val="003506A4"/>
    <w:rsid w:val="00350828"/>
    <w:rsid w:val="0035084F"/>
    <w:rsid w:val="00350BBD"/>
    <w:rsid w:val="00350C03"/>
    <w:rsid w:val="00351295"/>
    <w:rsid w:val="00351616"/>
    <w:rsid w:val="003516ED"/>
    <w:rsid w:val="00351B67"/>
    <w:rsid w:val="00351FD8"/>
    <w:rsid w:val="0035224D"/>
    <w:rsid w:val="0035228A"/>
    <w:rsid w:val="00352657"/>
    <w:rsid w:val="003526CB"/>
    <w:rsid w:val="00352A3B"/>
    <w:rsid w:val="00352B2D"/>
    <w:rsid w:val="00352D2B"/>
    <w:rsid w:val="00352EE6"/>
    <w:rsid w:val="00352F4A"/>
    <w:rsid w:val="00352F8E"/>
    <w:rsid w:val="00352FA5"/>
    <w:rsid w:val="00353230"/>
    <w:rsid w:val="00353470"/>
    <w:rsid w:val="003534AE"/>
    <w:rsid w:val="003534B5"/>
    <w:rsid w:val="00353655"/>
    <w:rsid w:val="003536D8"/>
    <w:rsid w:val="00353A44"/>
    <w:rsid w:val="00353C1F"/>
    <w:rsid w:val="00353D13"/>
    <w:rsid w:val="0035402E"/>
    <w:rsid w:val="0035404A"/>
    <w:rsid w:val="003543A1"/>
    <w:rsid w:val="003543D2"/>
    <w:rsid w:val="00354A32"/>
    <w:rsid w:val="00354B86"/>
    <w:rsid w:val="003559A2"/>
    <w:rsid w:val="00355B97"/>
    <w:rsid w:val="00355CE4"/>
    <w:rsid w:val="00356210"/>
    <w:rsid w:val="0035621F"/>
    <w:rsid w:val="003562AC"/>
    <w:rsid w:val="0035652F"/>
    <w:rsid w:val="00356714"/>
    <w:rsid w:val="0035675B"/>
    <w:rsid w:val="003567DC"/>
    <w:rsid w:val="00356907"/>
    <w:rsid w:val="00356F47"/>
    <w:rsid w:val="003570B2"/>
    <w:rsid w:val="003571A6"/>
    <w:rsid w:val="00357B4E"/>
    <w:rsid w:val="003602BC"/>
    <w:rsid w:val="00360485"/>
    <w:rsid w:val="00360493"/>
    <w:rsid w:val="003605E7"/>
    <w:rsid w:val="00360634"/>
    <w:rsid w:val="00360B27"/>
    <w:rsid w:val="00360B85"/>
    <w:rsid w:val="00360D63"/>
    <w:rsid w:val="00360DD9"/>
    <w:rsid w:val="0036101D"/>
    <w:rsid w:val="0036117C"/>
    <w:rsid w:val="00361221"/>
    <w:rsid w:val="003619AF"/>
    <w:rsid w:val="003619BF"/>
    <w:rsid w:val="00361A8B"/>
    <w:rsid w:val="00361BD2"/>
    <w:rsid w:val="0036213C"/>
    <w:rsid w:val="0036242B"/>
    <w:rsid w:val="003624C5"/>
    <w:rsid w:val="00362657"/>
    <w:rsid w:val="00362E4B"/>
    <w:rsid w:val="0036343A"/>
    <w:rsid w:val="00363900"/>
    <w:rsid w:val="00363B38"/>
    <w:rsid w:val="00363E8F"/>
    <w:rsid w:val="00363E94"/>
    <w:rsid w:val="0036409C"/>
    <w:rsid w:val="0036459C"/>
    <w:rsid w:val="003647F8"/>
    <w:rsid w:val="00364D32"/>
    <w:rsid w:val="00365902"/>
    <w:rsid w:val="00365BDF"/>
    <w:rsid w:val="00365D2A"/>
    <w:rsid w:val="0036601D"/>
    <w:rsid w:val="003660C8"/>
    <w:rsid w:val="003661A1"/>
    <w:rsid w:val="00366208"/>
    <w:rsid w:val="0036646C"/>
    <w:rsid w:val="0036653C"/>
    <w:rsid w:val="0036660F"/>
    <w:rsid w:val="00366977"/>
    <w:rsid w:val="003669D3"/>
    <w:rsid w:val="00366C5B"/>
    <w:rsid w:val="00366FBB"/>
    <w:rsid w:val="00367031"/>
    <w:rsid w:val="003672A8"/>
    <w:rsid w:val="0036745C"/>
    <w:rsid w:val="003676BB"/>
    <w:rsid w:val="003676E0"/>
    <w:rsid w:val="0036794E"/>
    <w:rsid w:val="00367BE3"/>
    <w:rsid w:val="00367EB5"/>
    <w:rsid w:val="003701BB"/>
    <w:rsid w:val="003701F4"/>
    <w:rsid w:val="00370250"/>
    <w:rsid w:val="003702FD"/>
    <w:rsid w:val="00370401"/>
    <w:rsid w:val="0037062C"/>
    <w:rsid w:val="0037075D"/>
    <w:rsid w:val="003707C2"/>
    <w:rsid w:val="00370942"/>
    <w:rsid w:val="003709CE"/>
    <w:rsid w:val="00370F4A"/>
    <w:rsid w:val="00371047"/>
    <w:rsid w:val="00371289"/>
    <w:rsid w:val="00371E18"/>
    <w:rsid w:val="00371EA7"/>
    <w:rsid w:val="00372061"/>
    <w:rsid w:val="00372108"/>
    <w:rsid w:val="00372592"/>
    <w:rsid w:val="003727CA"/>
    <w:rsid w:val="00372A8C"/>
    <w:rsid w:val="00372B01"/>
    <w:rsid w:val="00372C80"/>
    <w:rsid w:val="00372C8F"/>
    <w:rsid w:val="00372E64"/>
    <w:rsid w:val="00373053"/>
    <w:rsid w:val="003735D6"/>
    <w:rsid w:val="003737F9"/>
    <w:rsid w:val="00373D68"/>
    <w:rsid w:val="00373E93"/>
    <w:rsid w:val="003740D2"/>
    <w:rsid w:val="003743F1"/>
    <w:rsid w:val="00374AB0"/>
    <w:rsid w:val="00374BB4"/>
    <w:rsid w:val="00374DD9"/>
    <w:rsid w:val="00374EEF"/>
    <w:rsid w:val="00374F11"/>
    <w:rsid w:val="00374F81"/>
    <w:rsid w:val="0037501D"/>
    <w:rsid w:val="003750D3"/>
    <w:rsid w:val="00375218"/>
    <w:rsid w:val="003753B8"/>
    <w:rsid w:val="00375404"/>
    <w:rsid w:val="0037551B"/>
    <w:rsid w:val="00375590"/>
    <w:rsid w:val="00376049"/>
    <w:rsid w:val="00376386"/>
    <w:rsid w:val="0037641E"/>
    <w:rsid w:val="0037648A"/>
    <w:rsid w:val="003766BF"/>
    <w:rsid w:val="00376863"/>
    <w:rsid w:val="00376888"/>
    <w:rsid w:val="003769A1"/>
    <w:rsid w:val="00376D04"/>
    <w:rsid w:val="00376F85"/>
    <w:rsid w:val="00377099"/>
    <w:rsid w:val="003770BA"/>
    <w:rsid w:val="003770FF"/>
    <w:rsid w:val="0037748D"/>
    <w:rsid w:val="003774C3"/>
    <w:rsid w:val="00377556"/>
    <w:rsid w:val="00377813"/>
    <w:rsid w:val="00377A06"/>
    <w:rsid w:val="00377DEB"/>
    <w:rsid w:val="00377F51"/>
    <w:rsid w:val="00377FE2"/>
    <w:rsid w:val="0038000A"/>
    <w:rsid w:val="00380386"/>
    <w:rsid w:val="0038081D"/>
    <w:rsid w:val="003808B9"/>
    <w:rsid w:val="00380AEA"/>
    <w:rsid w:val="00380D6D"/>
    <w:rsid w:val="00380E08"/>
    <w:rsid w:val="00380FC9"/>
    <w:rsid w:val="003810E7"/>
    <w:rsid w:val="0038119B"/>
    <w:rsid w:val="003812F7"/>
    <w:rsid w:val="003812F8"/>
    <w:rsid w:val="0038145C"/>
    <w:rsid w:val="003814F3"/>
    <w:rsid w:val="0038177A"/>
    <w:rsid w:val="00381815"/>
    <w:rsid w:val="00381958"/>
    <w:rsid w:val="00381A9F"/>
    <w:rsid w:val="00381D97"/>
    <w:rsid w:val="0038214D"/>
    <w:rsid w:val="00382150"/>
    <w:rsid w:val="003821B6"/>
    <w:rsid w:val="00382290"/>
    <w:rsid w:val="003824EA"/>
    <w:rsid w:val="0038269C"/>
    <w:rsid w:val="003829F7"/>
    <w:rsid w:val="00382A8C"/>
    <w:rsid w:val="00382ABD"/>
    <w:rsid w:val="00382C11"/>
    <w:rsid w:val="0038306B"/>
    <w:rsid w:val="00383166"/>
    <w:rsid w:val="003831DE"/>
    <w:rsid w:val="00383324"/>
    <w:rsid w:val="003835A1"/>
    <w:rsid w:val="003835C6"/>
    <w:rsid w:val="003836F6"/>
    <w:rsid w:val="00383965"/>
    <w:rsid w:val="003839B1"/>
    <w:rsid w:val="00383C50"/>
    <w:rsid w:val="00383D0A"/>
    <w:rsid w:val="00383EBA"/>
    <w:rsid w:val="00383FFA"/>
    <w:rsid w:val="00384115"/>
    <w:rsid w:val="00384219"/>
    <w:rsid w:val="0038429E"/>
    <w:rsid w:val="0038477D"/>
    <w:rsid w:val="00384809"/>
    <w:rsid w:val="003849A3"/>
    <w:rsid w:val="00384A11"/>
    <w:rsid w:val="00384B0E"/>
    <w:rsid w:val="00384BBC"/>
    <w:rsid w:val="00384CC2"/>
    <w:rsid w:val="00384ED2"/>
    <w:rsid w:val="00384F5B"/>
    <w:rsid w:val="003855B7"/>
    <w:rsid w:val="00385907"/>
    <w:rsid w:val="00385F34"/>
    <w:rsid w:val="00385F45"/>
    <w:rsid w:val="00385F50"/>
    <w:rsid w:val="0038638E"/>
    <w:rsid w:val="0038696E"/>
    <w:rsid w:val="00386AC3"/>
    <w:rsid w:val="003873B1"/>
    <w:rsid w:val="00387402"/>
    <w:rsid w:val="00387950"/>
    <w:rsid w:val="00387A9D"/>
    <w:rsid w:val="00387AC4"/>
    <w:rsid w:val="00387B48"/>
    <w:rsid w:val="00387E81"/>
    <w:rsid w:val="00387EBC"/>
    <w:rsid w:val="00390276"/>
    <w:rsid w:val="00390489"/>
    <w:rsid w:val="00390C56"/>
    <w:rsid w:val="00390F1C"/>
    <w:rsid w:val="0039119C"/>
    <w:rsid w:val="003913B3"/>
    <w:rsid w:val="00391616"/>
    <w:rsid w:val="003918AE"/>
    <w:rsid w:val="00391AC0"/>
    <w:rsid w:val="00391C9E"/>
    <w:rsid w:val="00391E68"/>
    <w:rsid w:val="003921E2"/>
    <w:rsid w:val="0039230B"/>
    <w:rsid w:val="0039234F"/>
    <w:rsid w:val="00392D25"/>
    <w:rsid w:val="00392DE2"/>
    <w:rsid w:val="00392E6B"/>
    <w:rsid w:val="00392FE2"/>
    <w:rsid w:val="003931EC"/>
    <w:rsid w:val="003933BA"/>
    <w:rsid w:val="003934F7"/>
    <w:rsid w:val="00393705"/>
    <w:rsid w:val="003939D0"/>
    <w:rsid w:val="003939EA"/>
    <w:rsid w:val="00393A2F"/>
    <w:rsid w:val="00393C3D"/>
    <w:rsid w:val="00393FB5"/>
    <w:rsid w:val="00394431"/>
    <w:rsid w:val="003944B2"/>
    <w:rsid w:val="003947B4"/>
    <w:rsid w:val="00394A24"/>
    <w:rsid w:val="00394C21"/>
    <w:rsid w:val="00394D26"/>
    <w:rsid w:val="00394DBE"/>
    <w:rsid w:val="00394E9C"/>
    <w:rsid w:val="003950DD"/>
    <w:rsid w:val="0039533B"/>
    <w:rsid w:val="0039569D"/>
    <w:rsid w:val="003956C0"/>
    <w:rsid w:val="0039579D"/>
    <w:rsid w:val="0039585F"/>
    <w:rsid w:val="00395983"/>
    <w:rsid w:val="00395A50"/>
    <w:rsid w:val="00395BB2"/>
    <w:rsid w:val="00395EE4"/>
    <w:rsid w:val="00396819"/>
    <w:rsid w:val="00396894"/>
    <w:rsid w:val="00396A1F"/>
    <w:rsid w:val="00396ADD"/>
    <w:rsid w:val="00396C29"/>
    <w:rsid w:val="00396D9A"/>
    <w:rsid w:val="00396DA3"/>
    <w:rsid w:val="00396F8B"/>
    <w:rsid w:val="0039700F"/>
    <w:rsid w:val="00397222"/>
    <w:rsid w:val="0039724C"/>
    <w:rsid w:val="003976DF"/>
    <w:rsid w:val="00397831"/>
    <w:rsid w:val="0039786E"/>
    <w:rsid w:val="0039788F"/>
    <w:rsid w:val="003978B4"/>
    <w:rsid w:val="00397908"/>
    <w:rsid w:val="00397CAB"/>
    <w:rsid w:val="00397EBC"/>
    <w:rsid w:val="003A05EF"/>
    <w:rsid w:val="003A07C3"/>
    <w:rsid w:val="003A0AEF"/>
    <w:rsid w:val="003A0D44"/>
    <w:rsid w:val="003A0DD9"/>
    <w:rsid w:val="003A0E0C"/>
    <w:rsid w:val="003A0E71"/>
    <w:rsid w:val="003A0EE6"/>
    <w:rsid w:val="003A0FA9"/>
    <w:rsid w:val="003A0FE6"/>
    <w:rsid w:val="003A11E1"/>
    <w:rsid w:val="003A12D8"/>
    <w:rsid w:val="003A13FC"/>
    <w:rsid w:val="003A1428"/>
    <w:rsid w:val="003A175B"/>
    <w:rsid w:val="003A1792"/>
    <w:rsid w:val="003A17DC"/>
    <w:rsid w:val="003A1968"/>
    <w:rsid w:val="003A1A93"/>
    <w:rsid w:val="003A1CEB"/>
    <w:rsid w:val="003A1E6D"/>
    <w:rsid w:val="003A2200"/>
    <w:rsid w:val="003A22B9"/>
    <w:rsid w:val="003A25F6"/>
    <w:rsid w:val="003A260B"/>
    <w:rsid w:val="003A269B"/>
    <w:rsid w:val="003A26CC"/>
    <w:rsid w:val="003A271A"/>
    <w:rsid w:val="003A2BA3"/>
    <w:rsid w:val="003A2BF5"/>
    <w:rsid w:val="003A2DD0"/>
    <w:rsid w:val="003A2F61"/>
    <w:rsid w:val="003A325E"/>
    <w:rsid w:val="003A378D"/>
    <w:rsid w:val="003A39F7"/>
    <w:rsid w:val="003A3C52"/>
    <w:rsid w:val="003A3CA0"/>
    <w:rsid w:val="003A3E33"/>
    <w:rsid w:val="003A4106"/>
    <w:rsid w:val="003A42D6"/>
    <w:rsid w:val="003A4582"/>
    <w:rsid w:val="003A45E4"/>
    <w:rsid w:val="003A4928"/>
    <w:rsid w:val="003A4FEA"/>
    <w:rsid w:val="003A512B"/>
    <w:rsid w:val="003A5169"/>
    <w:rsid w:val="003A52B2"/>
    <w:rsid w:val="003A54A6"/>
    <w:rsid w:val="003A5545"/>
    <w:rsid w:val="003A571A"/>
    <w:rsid w:val="003A57B6"/>
    <w:rsid w:val="003A592F"/>
    <w:rsid w:val="003A5962"/>
    <w:rsid w:val="003A5A3B"/>
    <w:rsid w:val="003A5C9C"/>
    <w:rsid w:val="003A5D6C"/>
    <w:rsid w:val="003A5D92"/>
    <w:rsid w:val="003A5F10"/>
    <w:rsid w:val="003A60DA"/>
    <w:rsid w:val="003A6161"/>
    <w:rsid w:val="003A6213"/>
    <w:rsid w:val="003A64D1"/>
    <w:rsid w:val="003A68D3"/>
    <w:rsid w:val="003A6AA8"/>
    <w:rsid w:val="003A6CB3"/>
    <w:rsid w:val="003A75BE"/>
    <w:rsid w:val="003A7A78"/>
    <w:rsid w:val="003A7B3A"/>
    <w:rsid w:val="003A7E5C"/>
    <w:rsid w:val="003A7E6F"/>
    <w:rsid w:val="003A7F52"/>
    <w:rsid w:val="003A7F8B"/>
    <w:rsid w:val="003B026E"/>
    <w:rsid w:val="003B033D"/>
    <w:rsid w:val="003B03AD"/>
    <w:rsid w:val="003B03D9"/>
    <w:rsid w:val="003B044D"/>
    <w:rsid w:val="003B0B06"/>
    <w:rsid w:val="003B0CE0"/>
    <w:rsid w:val="003B1404"/>
    <w:rsid w:val="003B1672"/>
    <w:rsid w:val="003B1835"/>
    <w:rsid w:val="003B1A8E"/>
    <w:rsid w:val="003B1BB4"/>
    <w:rsid w:val="003B1BF0"/>
    <w:rsid w:val="003B23F9"/>
    <w:rsid w:val="003B2602"/>
    <w:rsid w:val="003B2613"/>
    <w:rsid w:val="003B270E"/>
    <w:rsid w:val="003B295D"/>
    <w:rsid w:val="003B297D"/>
    <w:rsid w:val="003B2BBB"/>
    <w:rsid w:val="003B2C01"/>
    <w:rsid w:val="003B2FE8"/>
    <w:rsid w:val="003B31C8"/>
    <w:rsid w:val="003B395F"/>
    <w:rsid w:val="003B3A69"/>
    <w:rsid w:val="003B3C8E"/>
    <w:rsid w:val="003B3D6A"/>
    <w:rsid w:val="003B3F71"/>
    <w:rsid w:val="003B4156"/>
    <w:rsid w:val="003B4357"/>
    <w:rsid w:val="003B464E"/>
    <w:rsid w:val="003B4978"/>
    <w:rsid w:val="003B4B39"/>
    <w:rsid w:val="003B4D13"/>
    <w:rsid w:val="003B4EF8"/>
    <w:rsid w:val="003B4F57"/>
    <w:rsid w:val="003B4FC8"/>
    <w:rsid w:val="003B50F0"/>
    <w:rsid w:val="003B51F8"/>
    <w:rsid w:val="003B5203"/>
    <w:rsid w:val="003B52BF"/>
    <w:rsid w:val="003B5628"/>
    <w:rsid w:val="003B5866"/>
    <w:rsid w:val="003B58BE"/>
    <w:rsid w:val="003B5B66"/>
    <w:rsid w:val="003B5DCF"/>
    <w:rsid w:val="003B6024"/>
    <w:rsid w:val="003B604F"/>
    <w:rsid w:val="003B6B49"/>
    <w:rsid w:val="003B6C39"/>
    <w:rsid w:val="003B6F89"/>
    <w:rsid w:val="003B707F"/>
    <w:rsid w:val="003B71A7"/>
    <w:rsid w:val="003B71BB"/>
    <w:rsid w:val="003B767B"/>
    <w:rsid w:val="003B7685"/>
    <w:rsid w:val="003B78BB"/>
    <w:rsid w:val="003B7D27"/>
    <w:rsid w:val="003B7D74"/>
    <w:rsid w:val="003B7FEE"/>
    <w:rsid w:val="003C0192"/>
    <w:rsid w:val="003C04BA"/>
    <w:rsid w:val="003C0525"/>
    <w:rsid w:val="003C0593"/>
    <w:rsid w:val="003C075C"/>
    <w:rsid w:val="003C0B62"/>
    <w:rsid w:val="003C0BDF"/>
    <w:rsid w:val="003C0FBB"/>
    <w:rsid w:val="003C113A"/>
    <w:rsid w:val="003C1404"/>
    <w:rsid w:val="003C19A2"/>
    <w:rsid w:val="003C1D96"/>
    <w:rsid w:val="003C2624"/>
    <w:rsid w:val="003C2808"/>
    <w:rsid w:val="003C2F08"/>
    <w:rsid w:val="003C30A2"/>
    <w:rsid w:val="003C3427"/>
    <w:rsid w:val="003C35D5"/>
    <w:rsid w:val="003C391B"/>
    <w:rsid w:val="003C3BE9"/>
    <w:rsid w:val="003C3C87"/>
    <w:rsid w:val="003C40A3"/>
    <w:rsid w:val="003C4164"/>
    <w:rsid w:val="003C443E"/>
    <w:rsid w:val="003C45F0"/>
    <w:rsid w:val="003C464A"/>
    <w:rsid w:val="003C47B4"/>
    <w:rsid w:val="003C4B6D"/>
    <w:rsid w:val="003C4BBB"/>
    <w:rsid w:val="003C4E77"/>
    <w:rsid w:val="003C5048"/>
    <w:rsid w:val="003C5580"/>
    <w:rsid w:val="003C5B6D"/>
    <w:rsid w:val="003C5D55"/>
    <w:rsid w:val="003C641E"/>
    <w:rsid w:val="003C680A"/>
    <w:rsid w:val="003C6830"/>
    <w:rsid w:val="003C69D7"/>
    <w:rsid w:val="003C6A75"/>
    <w:rsid w:val="003C6AC2"/>
    <w:rsid w:val="003C6BDE"/>
    <w:rsid w:val="003C6C96"/>
    <w:rsid w:val="003C6D3A"/>
    <w:rsid w:val="003C6EED"/>
    <w:rsid w:val="003C6F23"/>
    <w:rsid w:val="003C6F47"/>
    <w:rsid w:val="003C6F7D"/>
    <w:rsid w:val="003C715C"/>
    <w:rsid w:val="003C7460"/>
    <w:rsid w:val="003C75BB"/>
    <w:rsid w:val="003C76A6"/>
    <w:rsid w:val="003C7C08"/>
    <w:rsid w:val="003C7C56"/>
    <w:rsid w:val="003C7EF1"/>
    <w:rsid w:val="003D02BC"/>
    <w:rsid w:val="003D04AE"/>
    <w:rsid w:val="003D04D9"/>
    <w:rsid w:val="003D07E1"/>
    <w:rsid w:val="003D07F3"/>
    <w:rsid w:val="003D0963"/>
    <w:rsid w:val="003D0A3C"/>
    <w:rsid w:val="003D0CAC"/>
    <w:rsid w:val="003D0CF8"/>
    <w:rsid w:val="003D0D84"/>
    <w:rsid w:val="003D0DD1"/>
    <w:rsid w:val="003D0FA0"/>
    <w:rsid w:val="003D0FBB"/>
    <w:rsid w:val="003D1464"/>
    <w:rsid w:val="003D1655"/>
    <w:rsid w:val="003D1713"/>
    <w:rsid w:val="003D17A7"/>
    <w:rsid w:val="003D18AC"/>
    <w:rsid w:val="003D19F4"/>
    <w:rsid w:val="003D1BF6"/>
    <w:rsid w:val="003D1D10"/>
    <w:rsid w:val="003D1EFB"/>
    <w:rsid w:val="003D23A6"/>
    <w:rsid w:val="003D23BF"/>
    <w:rsid w:val="003D23D6"/>
    <w:rsid w:val="003D23DA"/>
    <w:rsid w:val="003D27D8"/>
    <w:rsid w:val="003D2BEE"/>
    <w:rsid w:val="003D2FD7"/>
    <w:rsid w:val="003D30F0"/>
    <w:rsid w:val="003D33F3"/>
    <w:rsid w:val="003D3415"/>
    <w:rsid w:val="003D34E8"/>
    <w:rsid w:val="003D3593"/>
    <w:rsid w:val="003D39AF"/>
    <w:rsid w:val="003D3CA7"/>
    <w:rsid w:val="003D3E32"/>
    <w:rsid w:val="003D3EF1"/>
    <w:rsid w:val="003D4057"/>
    <w:rsid w:val="003D426E"/>
    <w:rsid w:val="003D43C7"/>
    <w:rsid w:val="003D443B"/>
    <w:rsid w:val="003D53A1"/>
    <w:rsid w:val="003D545D"/>
    <w:rsid w:val="003D5611"/>
    <w:rsid w:val="003D5E6A"/>
    <w:rsid w:val="003D5EF8"/>
    <w:rsid w:val="003D5F00"/>
    <w:rsid w:val="003D605E"/>
    <w:rsid w:val="003D632F"/>
    <w:rsid w:val="003D6497"/>
    <w:rsid w:val="003D64F8"/>
    <w:rsid w:val="003D6F8E"/>
    <w:rsid w:val="003D6FCD"/>
    <w:rsid w:val="003D7297"/>
    <w:rsid w:val="003D740D"/>
    <w:rsid w:val="003D742D"/>
    <w:rsid w:val="003D788A"/>
    <w:rsid w:val="003D79B2"/>
    <w:rsid w:val="003D7A31"/>
    <w:rsid w:val="003D7A3E"/>
    <w:rsid w:val="003D7B60"/>
    <w:rsid w:val="003D7F20"/>
    <w:rsid w:val="003E0296"/>
    <w:rsid w:val="003E0307"/>
    <w:rsid w:val="003E034B"/>
    <w:rsid w:val="003E0421"/>
    <w:rsid w:val="003E0E3A"/>
    <w:rsid w:val="003E11AC"/>
    <w:rsid w:val="003E1487"/>
    <w:rsid w:val="003E157A"/>
    <w:rsid w:val="003E1DBC"/>
    <w:rsid w:val="003E1DDB"/>
    <w:rsid w:val="003E200D"/>
    <w:rsid w:val="003E21F7"/>
    <w:rsid w:val="003E281A"/>
    <w:rsid w:val="003E285A"/>
    <w:rsid w:val="003E2A03"/>
    <w:rsid w:val="003E2BE5"/>
    <w:rsid w:val="003E2C68"/>
    <w:rsid w:val="003E31AF"/>
    <w:rsid w:val="003E3355"/>
    <w:rsid w:val="003E3559"/>
    <w:rsid w:val="003E36FB"/>
    <w:rsid w:val="003E3757"/>
    <w:rsid w:val="003E3B02"/>
    <w:rsid w:val="003E3C8B"/>
    <w:rsid w:val="003E3DFE"/>
    <w:rsid w:val="003E4158"/>
    <w:rsid w:val="003E41E3"/>
    <w:rsid w:val="003E4314"/>
    <w:rsid w:val="003E4339"/>
    <w:rsid w:val="003E47EB"/>
    <w:rsid w:val="003E4830"/>
    <w:rsid w:val="003E48C5"/>
    <w:rsid w:val="003E4B78"/>
    <w:rsid w:val="003E4D6B"/>
    <w:rsid w:val="003E50DB"/>
    <w:rsid w:val="003E542B"/>
    <w:rsid w:val="003E5B56"/>
    <w:rsid w:val="003E5DDA"/>
    <w:rsid w:val="003E6258"/>
    <w:rsid w:val="003E6277"/>
    <w:rsid w:val="003E62D6"/>
    <w:rsid w:val="003E645E"/>
    <w:rsid w:val="003E6518"/>
    <w:rsid w:val="003E6A6A"/>
    <w:rsid w:val="003E6A85"/>
    <w:rsid w:val="003E6B1B"/>
    <w:rsid w:val="003E6BFC"/>
    <w:rsid w:val="003E6EA3"/>
    <w:rsid w:val="003E6F2A"/>
    <w:rsid w:val="003E70FB"/>
    <w:rsid w:val="003E7145"/>
    <w:rsid w:val="003E72DC"/>
    <w:rsid w:val="003E78B4"/>
    <w:rsid w:val="003E78D0"/>
    <w:rsid w:val="003E7B0E"/>
    <w:rsid w:val="003E7E20"/>
    <w:rsid w:val="003E7F3C"/>
    <w:rsid w:val="003E7FC9"/>
    <w:rsid w:val="003F0227"/>
    <w:rsid w:val="003F02E0"/>
    <w:rsid w:val="003F0320"/>
    <w:rsid w:val="003F0792"/>
    <w:rsid w:val="003F07AE"/>
    <w:rsid w:val="003F07E2"/>
    <w:rsid w:val="003F08EE"/>
    <w:rsid w:val="003F0AA8"/>
    <w:rsid w:val="003F0D89"/>
    <w:rsid w:val="003F0E84"/>
    <w:rsid w:val="003F0FD2"/>
    <w:rsid w:val="003F13EE"/>
    <w:rsid w:val="003F1438"/>
    <w:rsid w:val="003F14F6"/>
    <w:rsid w:val="003F155B"/>
    <w:rsid w:val="003F17EF"/>
    <w:rsid w:val="003F1C05"/>
    <w:rsid w:val="003F1CD7"/>
    <w:rsid w:val="003F1D46"/>
    <w:rsid w:val="003F25BC"/>
    <w:rsid w:val="003F25CF"/>
    <w:rsid w:val="003F25FB"/>
    <w:rsid w:val="003F26BC"/>
    <w:rsid w:val="003F26C6"/>
    <w:rsid w:val="003F2816"/>
    <w:rsid w:val="003F2A57"/>
    <w:rsid w:val="003F2A6F"/>
    <w:rsid w:val="003F2F57"/>
    <w:rsid w:val="003F3358"/>
    <w:rsid w:val="003F361F"/>
    <w:rsid w:val="003F392D"/>
    <w:rsid w:val="003F394A"/>
    <w:rsid w:val="003F3BD5"/>
    <w:rsid w:val="003F3D40"/>
    <w:rsid w:val="003F3EBB"/>
    <w:rsid w:val="003F4084"/>
    <w:rsid w:val="003F4274"/>
    <w:rsid w:val="003F4288"/>
    <w:rsid w:val="003F42C2"/>
    <w:rsid w:val="003F43FF"/>
    <w:rsid w:val="003F494C"/>
    <w:rsid w:val="003F4BFD"/>
    <w:rsid w:val="003F4C11"/>
    <w:rsid w:val="003F4C47"/>
    <w:rsid w:val="003F504D"/>
    <w:rsid w:val="003F5177"/>
    <w:rsid w:val="003F51A2"/>
    <w:rsid w:val="003F541F"/>
    <w:rsid w:val="003F5656"/>
    <w:rsid w:val="003F574D"/>
    <w:rsid w:val="003F5AC4"/>
    <w:rsid w:val="003F5DB2"/>
    <w:rsid w:val="003F5E70"/>
    <w:rsid w:val="003F5E8A"/>
    <w:rsid w:val="003F5F5B"/>
    <w:rsid w:val="003F5FA6"/>
    <w:rsid w:val="003F619E"/>
    <w:rsid w:val="003F6233"/>
    <w:rsid w:val="003F630D"/>
    <w:rsid w:val="003F638A"/>
    <w:rsid w:val="003F6431"/>
    <w:rsid w:val="003F688C"/>
    <w:rsid w:val="003F6910"/>
    <w:rsid w:val="003F6A1A"/>
    <w:rsid w:val="003F6A29"/>
    <w:rsid w:val="003F6D9B"/>
    <w:rsid w:val="003F6E3C"/>
    <w:rsid w:val="003F72B7"/>
    <w:rsid w:val="003F734A"/>
    <w:rsid w:val="003F75F2"/>
    <w:rsid w:val="003F78C8"/>
    <w:rsid w:val="003F78E5"/>
    <w:rsid w:val="003F792B"/>
    <w:rsid w:val="003F79F6"/>
    <w:rsid w:val="003F7B3B"/>
    <w:rsid w:val="003F7FEA"/>
    <w:rsid w:val="0040030E"/>
    <w:rsid w:val="0040033D"/>
    <w:rsid w:val="00400811"/>
    <w:rsid w:val="004009F8"/>
    <w:rsid w:val="00400ACA"/>
    <w:rsid w:val="00400B6A"/>
    <w:rsid w:val="00400BBC"/>
    <w:rsid w:val="00400BD6"/>
    <w:rsid w:val="00400CEB"/>
    <w:rsid w:val="00400F66"/>
    <w:rsid w:val="00400F6D"/>
    <w:rsid w:val="00400FAC"/>
    <w:rsid w:val="00401801"/>
    <w:rsid w:val="0040182F"/>
    <w:rsid w:val="00401934"/>
    <w:rsid w:val="00401964"/>
    <w:rsid w:val="00401A88"/>
    <w:rsid w:val="00401B9F"/>
    <w:rsid w:val="00401BA3"/>
    <w:rsid w:val="00401C52"/>
    <w:rsid w:val="00401D95"/>
    <w:rsid w:val="00401DF3"/>
    <w:rsid w:val="00402145"/>
    <w:rsid w:val="00402470"/>
    <w:rsid w:val="0040266A"/>
    <w:rsid w:val="00402A9B"/>
    <w:rsid w:val="00402DE0"/>
    <w:rsid w:val="00402F6A"/>
    <w:rsid w:val="0040342B"/>
    <w:rsid w:val="00403509"/>
    <w:rsid w:val="0040376D"/>
    <w:rsid w:val="004037D2"/>
    <w:rsid w:val="0040399D"/>
    <w:rsid w:val="00403AB2"/>
    <w:rsid w:val="00403E3D"/>
    <w:rsid w:val="00403F22"/>
    <w:rsid w:val="00403F4E"/>
    <w:rsid w:val="00404371"/>
    <w:rsid w:val="00404563"/>
    <w:rsid w:val="0040479F"/>
    <w:rsid w:val="00404AFE"/>
    <w:rsid w:val="00405141"/>
    <w:rsid w:val="004051D8"/>
    <w:rsid w:val="0040540C"/>
    <w:rsid w:val="004056DF"/>
    <w:rsid w:val="0040576C"/>
    <w:rsid w:val="00405AA1"/>
    <w:rsid w:val="00405B43"/>
    <w:rsid w:val="00405D0A"/>
    <w:rsid w:val="00406300"/>
    <w:rsid w:val="004065D7"/>
    <w:rsid w:val="0040671F"/>
    <w:rsid w:val="00406AAD"/>
    <w:rsid w:val="00406CC8"/>
    <w:rsid w:val="00406FFC"/>
    <w:rsid w:val="004073F1"/>
    <w:rsid w:val="004076FE"/>
    <w:rsid w:val="00407790"/>
    <w:rsid w:val="00407800"/>
    <w:rsid w:val="00407C80"/>
    <w:rsid w:val="00407EA8"/>
    <w:rsid w:val="00410012"/>
    <w:rsid w:val="004102A0"/>
    <w:rsid w:val="004102EC"/>
    <w:rsid w:val="004106BE"/>
    <w:rsid w:val="00410998"/>
    <w:rsid w:val="00410E9A"/>
    <w:rsid w:val="00411269"/>
    <w:rsid w:val="0041171F"/>
    <w:rsid w:val="004117B3"/>
    <w:rsid w:val="00411955"/>
    <w:rsid w:val="00411EE8"/>
    <w:rsid w:val="004120EB"/>
    <w:rsid w:val="00412463"/>
    <w:rsid w:val="00412568"/>
    <w:rsid w:val="004129A9"/>
    <w:rsid w:val="00412B52"/>
    <w:rsid w:val="00412B5D"/>
    <w:rsid w:val="00412BBB"/>
    <w:rsid w:val="00412BBE"/>
    <w:rsid w:val="00412CA6"/>
    <w:rsid w:val="004132AE"/>
    <w:rsid w:val="00413336"/>
    <w:rsid w:val="004134C7"/>
    <w:rsid w:val="00413623"/>
    <w:rsid w:val="00413655"/>
    <w:rsid w:val="0041365B"/>
    <w:rsid w:val="00413703"/>
    <w:rsid w:val="00413720"/>
    <w:rsid w:val="0041398C"/>
    <w:rsid w:val="004139E5"/>
    <w:rsid w:val="00413B4C"/>
    <w:rsid w:val="00414414"/>
    <w:rsid w:val="00414A53"/>
    <w:rsid w:val="00414B63"/>
    <w:rsid w:val="00414EFD"/>
    <w:rsid w:val="00415351"/>
    <w:rsid w:val="00415714"/>
    <w:rsid w:val="00415F7A"/>
    <w:rsid w:val="0041639A"/>
    <w:rsid w:val="004167DA"/>
    <w:rsid w:val="004168BC"/>
    <w:rsid w:val="00416B23"/>
    <w:rsid w:val="00416D5A"/>
    <w:rsid w:val="00416E6A"/>
    <w:rsid w:val="00416E78"/>
    <w:rsid w:val="00416F34"/>
    <w:rsid w:val="0041706B"/>
    <w:rsid w:val="00417215"/>
    <w:rsid w:val="00417344"/>
    <w:rsid w:val="004177F6"/>
    <w:rsid w:val="00417B47"/>
    <w:rsid w:val="00417B62"/>
    <w:rsid w:val="00417B7D"/>
    <w:rsid w:val="00417D4E"/>
    <w:rsid w:val="00417F93"/>
    <w:rsid w:val="004204A2"/>
    <w:rsid w:val="004206DD"/>
    <w:rsid w:val="00420852"/>
    <w:rsid w:val="00420937"/>
    <w:rsid w:val="0042097C"/>
    <w:rsid w:val="00420C20"/>
    <w:rsid w:val="00420ECF"/>
    <w:rsid w:val="00420FC6"/>
    <w:rsid w:val="00421183"/>
    <w:rsid w:val="004211DF"/>
    <w:rsid w:val="0042121D"/>
    <w:rsid w:val="0042129A"/>
    <w:rsid w:val="004216F5"/>
    <w:rsid w:val="0042182D"/>
    <w:rsid w:val="00421896"/>
    <w:rsid w:val="004218D8"/>
    <w:rsid w:val="00421ABE"/>
    <w:rsid w:val="0042211C"/>
    <w:rsid w:val="00422231"/>
    <w:rsid w:val="00422AB7"/>
    <w:rsid w:val="00422C9A"/>
    <w:rsid w:val="004231ED"/>
    <w:rsid w:val="00423261"/>
    <w:rsid w:val="004232B6"/>
    <w:rsid w:val="00423394"/>
    <w:rsid w:val="00423771"/>
    <w:rsid w:val="00423A84"/>
    <w:rsid w:val="00423B1C"/>
    <w:rsid w:val="00423BA9"/>
    <w:rsid w:val="00423D92"/>
    <w:rsid w:val="00423E38"/>
    <w:rsid w:val="00423FC4"/>
    <w:rsid w:val="004242F7"/>
    <w:rsid w:val="00424408"/>
    <w:rsid w:val="00424797"/>
    <w:rsid w:val="0042484C"/>
    <w:rsid w:val="004248D8"/>
    <w:rsid w:val="00424D3A"/>
    <w:rsid w:val="004253DF"/>
    <w:rsid w:val="004254E8"/>
    <w:rsid w:val="00425B0E"/>
    <w:rsid w:val="00425B36"/>
    <w:rsid w:val="00425E8B"/>
    <w:rsid w:val="0042603B"/>
    <w:rsid w:val="0042605F"/>
    <w:rsid w:val="0042608E"/>
    <w:rsid w:val="004265AE"/>
    <w:rsid w:val="00426623"/>
    <w:rsid w:val="00426B77"/>
    <w:rsid w:val="00426C99"/>
    <w:rsid w:val="00426CB2"/>
    <w:rsid w:val="00426F63"/>
    <w:rsid w:val="00426FE1"/>
    <w:rsid w:val="00427268"/>
    <w:rsid w:val="004273C7"/>
    <w:rsid w:val="004276C2"/>
    <w:rsid w:val="0042780A"/>
    <w:rsid w:val="00427B92"/>
    <w:rsid w:val="00427CB7"/>
    <w:rsid w:val="00427F24"/>
    <w:rsid w:val="0043021F"/>
    <w:rsid w:val="00430381"/>
    <w:rsid w:val="004304B1"/>
    <w:rsid w:val="004304C0"/>
    <w:rsid w:val="0043091D"/>
    <w:rsid w:val="004309E6"/>
    <w:rsid w:val="004311E1"/>
    <w:rsid w:val="004312BD"/>
    <w:rsid w:val="004314C5"/>
    <w:rsid w:val="0043153F"/>
    <w:rsid w:val="00431733"/>
    <w:rsid w:val="00431B26"/>
    <w:rsid w:val="00431BD3"/>
    <w:rsid w:val="00431F59"/>
    <w:rsid w:val="0043210C"/>
    <w:rsid w:val="00432124"/>
    <w:rsid w:val="00432141"/>
    <w:rsid w:val="004322C2"/>
    <w:rsid w:val="004326E0"/>
    <w:rsid w:val="004329F7"/>
    <w:rsid w:val="00432CBF"/>
    <w:rsid w:val="00432DF9"/>
    <w:rsid w:val="00433028"/>
    <w:rsid w:val="0043329D"/>
    <w:rsid w:val="00433490"/>
    <w:rsid w:val="0043398F"/>
    <w:rsid w:val="00433B70"/>
    <w:rsid w:val="00433C39"/>
    <w:rsid w:val="00433C9D"/>
    <w:rsid w:val="00433F1C"/>
    <w:rsid w:val="00434274"/>
    <w:rsid w:val="00434746"/>
    <w:rsid w:val="00434811"/>
    <w:rsid w:val="0043502C"/>
    <w:rsid w:val="004354F7"/>
    <w:rsid w:val="00435686"/>
    <w:rsid w:val="0043571C"/>
    <w:rsid w:val="00435C91"/>
    <w:rsid w:val="00435CE7"/>
    <w:rsid w:val="00435D6A"/>
    <w:rsid w:val="00435DE5"/>
    <w:rsid w:val="00435FD7"/>
    <w:rsid w:val="004360B6"/>
    <w:rsid w:val="0043629C"/>
    <w:rsid w:val="00436577"/>
    <w:rsid w:val="00436D97"/>
    <w:rsid w:val="004370F4"/>
    <w:rsid w:val="004379FF"/>
    <w:rsid w:val="00437A29"/>
    <w:rsid w:val="00437C69"/>
    <w:rsid w:val="00437EDC"/>
    <w:rsid w:val="00437F1F"/>
    <w:rsid w:val="00437FDD"/>
    <w:rsid w:val="0044009C"/>
    <w:rsid w:val="00440164"/>
    <w:rsid w:val="004402AF"/>
    <w:rsid w:val="0044035D"/>
    <w:rsid w:val="0044086D"/>
    <w:rsid w:val="00440B4C"/>
    <w:rsid w:val="00440D8E"/>
    <w:rsid w:val="00440E30"/>
    <w:rsid w:val="00441084"/>
    <w:rsid w:val="00441819"/>
    <w:rsid w:val="0044195D"/>
    <w:rsid w:val="00441E72"/>
    <w:rsid w:val="00441F02"/>
    <w:rsid w:val="0044252F"/>
    <w:rsid w:val="00442907"/>
    <w:rsid w:val="00442AAF"/>
    <w:rsid w:val="00442AD5"/>
    <w:rsid w:val="00442B70"/>
    <w:rsid w:val="00442C40"/>
    <w:rsid w:val="00442F98"/>
    <w:rsid w:val="00443053"/>
    <w:rsid w:val="00443054"/>
    <w:rsid w:val="00443128"/>
    <w:rsid w:val="0044347E"/>
    <w:rsid w:val="004434B2"/>
    <w:rsid w:val="0044368C"/>
    <w:rsid w:val="004437BC"/>
    <w:rsid w:val="00443B73"/>
    <w:rsid w:val="00443BEE"/>
    <w:rsid w:val="00443C1D"/>
    <w:rsid w:val="00443E90"/>
    <w:rsid w:val="00443FEB"/>
    <w:rsid w:val="0044407F"/>
    <w:rsid w:val="004448E7"/>
    <w:rsid w:val="00444A59"/>
    <w:rsid w:val="00444AFF"/>
    <w:rsid w:val="00444B1A"/>
    <w:rsid w:val="00444BA8"/>
    <w:rsid w:val="00444E4C"/>
    <w:rsid w:val="0044506E"/>
    <w:rsid w:val="004451B0"/>
    <w:rsid w:val="004453AE"/>
    <w:rsid w:val="0044540E"/>
    <w:rsid w:val="004454B3"/>
    <w:rsid w:val="00445541"/>
    <w:rsid w:val="0044558C"/>
    <w:rsid w:val="004457AA"/>
    <w:rsid w:val="00445943"/>
    <w:rsid w:val="00445B37"/>
    <w:rsid w:val="00445B7C"/>
    <w:rsid w:val="00445E20"/>
    <w:rsid w:val="004461F1"/>
    <w:rsid w:val="00446599"/>
    <w:rsid w:val="004466C5"/>
    <w:rsid w:val="00446773"/>
    <w:rsid w:val="004467B5"/>
    <w:rsid w:val="00446897"/>
    <w:rsid w:val="00446BD8"/>
    <w:rsid w:val="0044720D"/>
    <w:rsid w:val="004475DD"/>
    <w:rsid w:val="0044766E"/>
    <w:rsid w:val="00447C37"/>
    <w:rsid w:val="00447E70"/>
    <w:rsid w:val="00447E99"/>
    <w:rsid w:val="004500D1"/>
    <w:rsid w:val="0045021A"/>
    <w:rsid w:val="004502DA"/>
    <w:rsid w:val="0045083B"/>
    <w:rsid w:val="00450996"/>
    <w:rsid w:val="00450B49"/>
    <w:rsid w:val="00450C7D"/>
    <w:rsid w:val="00450D6E"/>
    <w:rsid w:val="00450EFD"/>
    <w:rsid w:val="00450FC8"/>
    <w:rsid w:val="00451285"/>
    <w:rsid w:val="00451393"/>
    <w:rsid w:val="004513F4"/>
    <w:rsid w:val="00451640"/>
    <w:rsid w:val="004516D5"/>
    <w:rsid w:val="00451866"/>
    <w:rsid w:val="00451B25"/>
    <w:rsid w:val="00451B91"/>
    <w:rsid w:val="00452109"/>
    <w:rsid w:val="00452477"/>
    <w:rsid w:val="00452570"/>
    <w:rsid w:val="004525C1"/>
    <w:rsid w:val="004529F0"/>
    <w:rsid w:val="00452AD7"/>
    <w:rsid w:val="00452D77"/>
    <w:rsid w:val="00453069"/>
    <w:rsid w:val="00453496"/>
    <w:rsid w:val="00453548"/>
    <w:rsid w:val="0045366E"/>
    <w:rsid w:val="0045397B"/>
    <w:rsid w:val="0045401F"/>
    <w:rsid w:val="00454319"/>
    <w:rsid w:val="004544CF"/>
    <w:rsid w:val="00454527"/>
    <w:rsid w:val="004546F1"/>
    <w:rsid w:val="0045485A"/>
    <w:rsid w:val="004549AF"/>
    <w:rsid w:val="00455099"/>
    <w:rsid w:val="004550AF"/>
    <w:rsid w:val="004552EF"/>
    <w:rsid w:val="004556D5"/>
    <w:rsid w:val="00455761"/>
    <w:rsid w:val="00455EF6"/>
    <w:rsid w:val="00456038"/>
    <w:rsid w:val="004562E3"/>
    <w:rsid w:val="0045632F"/>
    <w:rsid w:val="004563B1"/>
    <w:rsid w:val="0045671C"/>
    <w:rsid w:val="00456843"/>
    <w:rsid w:val="0045689B"/>
    <w:rsid w:val="004568CE"/>
    <w:rsid w:val="00456AF1"/>
    <w:rsid w:val="00456B01"/>
    <w:rsid w:val="00456B65"/>
    <w:rsid w:val="00456EFC"/>
    <w:rsid w:val="00456FEC"/>
    <w:rsid w:val="00457021"/>
    <w:rsid w:val="00457218"/>
    <w:rsid w:val="004574D2"/>
    <w:rsid w:val="004574FA"/>
    <w:rsid w:val="00457648"/>
    <w:rsid w:val="0045765E"/>
    <w:rsid w:val="0045767D"/>
    <w:rsid w:val="0045786F"/>
    <w:rsid w:val="00457874"/>
    <w:rsid w:val="00457B05"/>
    <w:rsid w:val="00457C3E"/>
    <w:rsid w:val="00460157"/>
    <w:rsid w:val="00460370"/>
    <w:rsid w:val="00460456"/>
    <w:rsid w:val="0046045D"/>
    <w:rsid w:val="00460653"/>
    <w:rsid w:val="00460885"/>
    <w:rsid w:val="00460A2F"/>
    <w:rsid w:val="00460A58"/>
    <w:rsid w:val="00460BBE"/>
    <w:rsid w:val="00460E78"/>
    <w:rsid w:val="00460F35"/>
    <w:rsid w:val="0046130E"/>
    <w:rsid w:val="0046189A"/>
    <w:rsid w:val="004618B3"/>
    <w:rsid w:val="00461A28"/>
    <w:rsid w:val="00461C7D"/>
    <w:rsid w:val="00461D49"/>
    <w:rsid w:val="00461E0F"/>
    <w:rsid w:val="00461E89"/>
    <w:rsid w:val="00461EF2"/>
    <w:rsid w:val="00461FA0"/>
    <w:rsid w:val="0046253D"/>
    <w:rsid w:val="004625FE"/>
    <w:rsid w:val="004627A4"/>
    <w:rsid w:val="00462E1D"/>
    <w:rsid w:val="00463090"/>
    <w:rsid w:val="0046326F"/>
    <w:rsid w:val="004633E9"/>
    <w:rsid w:val="0046353D"/>
    <w:rsid w:val="00463A4B"/>
    <w:rsid w:val="00463AEC"/>
    <w:rsid w:val="00463AF0"/>
    <w:rsid w:val="00463BAE"/>
    <w:rsid w:val="00463CFE"/>
    <w:rsid w:val="00464256"/>
    <w:rsid w:val="00464305"/>
    <w:rsid w:val="004645A3"/>
    <w:rsid w:val="00464904"/>
    <w:rsid w:val="00464B0E"/>
    <w:rsid w:val="00464C85"/>
    <w:rsid w:val="00464E75"/>
    <w:rsid w:val="00464EF6"/>
    <w:rsid w:val="00464F29"/>
    <w:rsid w:val="004652C4"/>
    <w:rsid w:val="004652DE"/>
    <w:rsid w:val="00465AED"/>
    <w:rsid w:val="00465BDD"/>
    <w:rsid w:val="00465C8C"/>
    <w:rsid w:val="00465D2E"/>
    <w:rsid w:val="00465D33"/>
    <w:rsid w:val="00466041"/>
    <w:rsid w:val="004661E6"/>
    <w:rsid w:val="00466222"/>
    <w:rsid w:val="004662F8"/>
    <w:rsid w:val="00466374"/>
    <w:rsid w:val="00466465"/>
    <w:rsid w:val="00466593"/>
    <w:rsid w:val="00466AB9"/>
    <w:rsid w:val="00466BC3"/>
    <w:rsid w:val="00466E00"/>
    <w:rsid w:val="00466E18"/>
    <w:rsid w:val="00467366"/>
    <w:rsid w:val="00467690"/>
    <w:rsid w:val="004678B9"/>
    <w:rsid w:val="00467CAE"/>
    <w:rsid w:val="00467F3C"/>
    <w:rsid w:val="004700C4"/>
    <w:rsid w:val="004700F1"/>
    <w:rsid w:val="0047043B"/>
    <w:rsid w:val="004705A2"/>
    <w:rsid w:val="004709D4"/>
    <w:rsid w:val="00470F53"/>
    <w:rsid w:val="004710DF"/>
    <w:rsid w:val="00471362"/>
    <w:rsid w:val="00471607"/>
    <w:rsid w:val="00471B6E"/>
    <w:rsid w:val="00471FA2"/>
    <w:rsid w:val="004721D5"/>
    <w:rsid w:val="00472265"/>
    <w:rsid w:val="004723FC"/>
    <w:rsid w:val="0047287B"/>
    <w:rsid w:val="004728E8"/>
    <w:rsid w:val="00472D97"/>
    <w:rsid w:val="00473011"/>
    <w:rsid w:val="00473153"/>
    <w:rsid w:val="00473510"/>
    <w:rsid w:val="004739A9"/>
    <w:rsid w:val="004739D9"/>
    <w:rsid w:val="00473AF2"/>
    <w:rsid w:val="00473B02"/>
    <w:rsid w:val="00473BE6"/>
    <w:rsid w:val="00473D13"/>
    <w:rsid w:val="00473E7A"/>
    <w:rsid w:val="004742AC"/>
    <w:rsid w:val="004742FD"/>
    <w:rsid w:val="0047435C"/>
    <w:rsid w:val="00474568"/>
    <w:rsid w:val="00474860"/>
    <w:rsid w:val="00474871"/>
    <w:rsid w:val="004748C0"/>
    <w:rsid w:val="004749FC"/>
    <w:rsid w:val="00474C35"/>
    <w:rsid w:val="00474D93"/>
    <w:rsid w:val="0047509A"/>
    <w:rsid w:val="0047532B"/>
    <w:rsid w:val="004753A8"/>
    <w:rsid w:val="004754D5"/>
    <w:rsid w:val="00475641"/>
    <w:rsid w:val="00475A6E"/>
    <w:rsid w:val="00475FA5"/>
    <w:rsid w:val="0047618B"/>
    <w:rsid w:val="004766C8"/>
    <w:rsid w:val="0047684C"/>
    <w:rsid w:val="00476AFA"/>
    <w:rsid w:val="00476EBB"/>
    <w:rsid w:val="004771BA"/>
    <w:rsid w:val="00477433"/>
    <w:rsid w:val="004779A3"/>
    <w:rsid w:val="00477A90"/>
    <w:rsid w:val="00477C34"/>
    <w:rsid w:val="00477FCF"/>
    <w:rsid w:val="00480004"/>
    <w:rsid w:val="004801DA"/>
    <w:rsid w:val="00480414"/>
    <w:rsid w:val="0048059B"/>
    <w:rsid w:val="004806ED"/>
    <w:rsid w:val="004807E7"/>
    <w:rsid w:val="00480825"/>
    <w:rsid w:val="004808BF"/>
    <w:rsid w:val="004809EA"/>
    <w:rsid w:val="00480A0A"/>
    <w:rsid w:val="00480D63"/>
    <w:rsid w:val="00480E25"/>
    <w:rsid w:val="00480E34"/>
    <w:rsid w:val="0048118D"/>
    <w:rsid w:val="00481242"/>
    <w:rsid w:val="00481368"/>
    <w:rsid w:val="004813AB"/>
    <w:rsid w:val="0048155E"/>
    <w:rsid w:val="0048161B"/>
    <w:rsid w:val="00481839"/>
    <w:rsid w:val="00481910"/>
    <w:rsid w:val="00481AAD"/>
    <w:rsid w:val="00481B71"/>
    <w:rsid w:val="00482052"/>
    <w:rsid w:val="00482678"/>
    <w:rsid w:val="00482821"/>
    <w:rsid w:val="00482E96"/>
    <w:rsid w:val="0048329D"/>
    <w:rsid w:val="004832E9"/>
    <w:rsid w:val="00483367"/>
    <w:rsid w:val="004835B9"/>
    <w:rsid w:val="004835C9"/>
    <w:rsid w:val="00483722"/>
    <w:rsid w:val="0048375C"/>
    <w:rsid w:val="0048382E"/>
    <w:rsid w:val="004838B7"/>
    <w:rsid w:val="004838BB"/>
    <w:rsid w:val="0048394B"/>
    <w:rsid w:val="0048395B"/>
    <w:rsid w:val="00483BD7"/>
    <w:rsid w:val="004844AD"/>
    <w:rsid w:val="004846AD"/>
    <w:rsid w:val="004846EB"/>
    <w:rsid w:val="004847D7"/>
    <w:rsid w:val="004847E6"/>
    <w:rsid w:val="00484AA4"/>
    <w:rsid w:val="00484C22"/>
    <w:rsid w:val="004851A4"/>
    <w:rsid w:val="00485243"/>
    <w:rsid w:val="004852BD"/>
    <w:rsid w:val="004852E0"/>
    <w:rsid w:val="004855FE"/>
    <w:rsid w:val="00485698"/>
    <w:rsid w:val="00485AE0"/>
    <w:rsid w:val="00485CC5"/>
    <w:rsid w:val="00485E53"/>
    <w:rsid w:val="00485E93"/>
    <w:rsid w:val="00485F1F"/>
    <w:rsid w:val="004860C8"/>
    <w:rsid w:val="00486A35"/>
    <w:rsid w:val="00486FB8"/>
    <w:rsid w:val="004870EF"/>
    <w:rsid w:val="004871FA"/>
    <w:rsid w:val="00487388"/>
    <w:rsid w:val="00487552"/>
    <w:rsid w:val="004879C2"/>
    <w:rsid w:val="00487AE2"/>
    <w:rsid w:val="00487CE7"/>
    <w:rsid w:val="00487D18"/>
    <w:rsid w:val="00490143"/>
    <w:rsid w:val="004902B6"/>
    <w:rsid w:val="00490991"/>
    <w:rsid w:val="00490B92"/>
    <w:rsid w:val="00490C32"/>
    <w:rsid w:val="00490CEE"/>
    <w:rsid w:val="00490EE2"/>
    <w:rsid w:val="00490FF0"/>
    <w:rsid w:val="0049115C"/>
    <w:rsid w:val="00491172"/>
    <w:rsid w:val="00491208"/>
    <w:rsid w:val="00491242"/>
    <w:rsid w:val="00491554"/>
    <w:rsid w:val="004915BD"/>
    <w:rsid w:val="0049168E"/>
    <w:rsid w:val="00491A44"/>
    <w:rsid w:val="00491A87"/>
    <w:rsid w:val="00491DF8"/>
    <w:rsid w:val="00491E4E"/>
    <w:rsid w:val="0049252E"/>
    <w:rsid w:val="004928C6"/>
    <w:rsid w:val="004928E8"/>
    <w:rsid w:val="004929E1"/>
    <w:rsid w:val="00492A94"/>
    <w:rsid w:val="00492BD3"/>
    <w:rsid w:val="00492F00"/>
    <w:rsid w:val="00493059"/>
    <w:rsid w:val="0049335B"/>
    <w:rsid w:val="00493498"/>
    <w:rsid w:val="00493512"/>
    <w:rsid w:val="00493611"/>
    <w:rsid w:val="0049385C"/>
    <w:rsid w:val="00493BF1"/>
    <w:rsid w:val="00494204"/>
    <w:rsid w:val="0049429A"/>
    <w:rsid w:val="004943C0"/>
    <w:rsid w:val="00494624"/>
    <w:rsid w:val="004946DF"/>
    <w:rsid w:val="00494889"/>
    <w:rsid w:val="004948B1"/>
    <w:rsid w:val="00494973"/>
    <w:rsid w:val="00494C0B"/>
    <w:rsid w:val="00494C1C"/>
    <w:rsid w:val="004952CA"/>
    <w:rsid w:val="004954DD"/>
    <w:rsid w:val="0049569A"/>
    <w:rsid w:val="00495823"/>
    <w:rsid w:val="004958B5"/>
    <w:rsid w:val="00495AEA"/>
    <w:rsid w:val="00496548"/>
    <w:rsid w:val="00496C8B"/>
    <w:rsid w:val="00496D43"/>
    <w:rsid w:val="00496F04"/>
    <w:rsid w:val="00496F38"/>
    <w:rsid w:val="00497300"/>
    <w:rsid w:val="0049740B"/>
    <w:rsid w:val="00497593"/>
    <w:rsid w:val="00497DA7"/>
    <w:rsid w:val="00497E77"/>
    <w:rsid w:val="00497E79"/>
    <w:rsid w:val="004A02C0"/>
    <w:rsid w:val="004A030B"/>
    <w:rsid w:val="004A0311"/>
    <w:rsid w:val="004A0332"/>
    <w:rsid w:val="004A083A"/>
    <w:rsid w:val="004A0949"/>
    <w:rsid w:val="004A0952"/>
    <w:rsid w:val="004A0A53"/>
    <w:rsid w:val="004A0AB9"/>
    <w:rsid w:val="004A0CC0"/>
    <w:rsid w:val="004A0D76"/>
    <w:rsid w:val="004A125B"/>
    <w:rsid w:val="004A12D8"/>
    <w:rsid w:val="004A12E3"/>
    <w:rsid w:val="004A137F"/>
    <w:rsid w:val="004A195B"/>
    <w:rsid w:val="004A1AA3"/>
    <w:rsid w:val="004A1D7A"/>
    <w:rsid w:val="004A1EF7"/>
    <w:rsid w:val="004A200F"/>
    <w:rsid w:val="004A227F"/>
    <w:rsid w:val="004A22EE"/>
    <w:rsid w:val="004A2301"/>
    <w:rsid w:val="004A24A7"/>
    <w:rsid w:val="004A250C"/>
    <w:rsid w:val="004A2611"/>
    <w:rsid w:val="004A2C65"/>
    <w:rsid w:val="004A2D27"/>
    <w:rsid w:val="004A2DCF"/>
    <w:rsid w:val="004A2E0B"/>
    <w:rsid w:val="004A32DB"/>
    <w:rsid w:val="004A32FD"/>
    <w:rsid w:val="004A3557"/>
    <w:rsid w:val="004A372A"/>
    <w:rsid w:val="004A37BE"/>
    <w:rsid w:val="004A38AD"/>
    <w:rsid w:val="004A3BD0"/>
    <w:rsid w:val="004A3C45"/>
    <w:rsid w:val="004A4323"/>
    <w:rsid w:val="004A432C"/>
    <w:rsid w:val="004A4352"/>
    <w:rsid w:val="004A44DB"/>
    <w:rsid w:val="004A4749"/>
    <w:rsid w:val="004A4BCF"/>
    <w:rsid w:val="004A4CA9"/>
    <w:rsid w:val="004A4DF4"/>
    <w:rsid w:val="004A4E29"/>
    <w:rsid w:val="004A50F9"/>
    <w:rsid w:val="004A5103"/>
    <w:rsid w:val="004A5891"/>
    <w:rsid w:val="004A5953"/>
    <w:rsid w:val="004A5AF8"/>
    <w:rsid w:val="004A5B63"/>
    <w:rsid w:val="004A5D72"/>
    <w:rsid w:val="004A5EC8"/>
    <w:rsid w:val="004A5F7D"/>
    <w:rsid w:val="004A6019"/>
    <w:rsid w:val="004A616B"/>
    <w:rsid w:val="004A6255"/>
    <w:rsid w:val="004A6635"/>
    <w:rsid w:val="004A67C6"/>
    <w:rsid w:val="004A68BA"/>
    <w:rsid w:val="004A6A59"/>
    <w:rsid w:val="004A6A5B"/>
    <w:rsid w:val="004A6DAC"/>
    <w:rsid w:val="004A6E8F"/>
    <w:rsid w:val="004A6F06"/>
    <w:rsid w:val="004A6FE2"/>
    <w:rsid w:val="004A7269"/>
    <w:rsid w:val="004A72B7"/>
    <w:rsid w:val="004A7665"/>
    <w:rsid w:val="004A7E19"/>
    <w:rsid w:val="004A7F7F"/>
    <w:rsid w:val="004A7F97"/>
    <w:rsid w:val="004B0010"/>
    <w:rsid w:val="004B0134"/>
    <w:rsid w:val="004B0402"/>
    <w:rsid w:val="004B04DA"/>
    <w:rsid w:val="004B0502"/>
    <w:rsid w:val="004B07B2"/>
    <w:rsid w:val="004B07E3"/>
    <w:rsid w:val="004B0B22"/>
    <w:rsid w:val="004B0D49"/>
    <w:rsid w:val="004B0D5D"/>
    <w:rsid w:val="004B1295"/>
    <w:rsid w:val="004B1380"/>
    <w:rsid w:val="004B139A"/>
    <w:rsid w:val="004B1611"/>
    <w:rsid w:val="004B1620"/>
    <w:rsid w:val="004B1938"/>
    <w:rsid w:val="004B1A80"/>
    <w:rsid w:val="004B1AC7"/>
    <w:rsid w:val="004B1AD0"/>
    <w:rsid w:val="004B1DB8"/>
    <w:rsid w:val="004B200C"/>
    <w:rsid w:val="004B2BE5"/>
    <w:rsid w:val="004B2C11"/>
    <w:rsid w:val="004B318C"/>
    <w:rsid w:val="004B3372"/>
    <w:rsid w:val="004B3927"/>
    <w:rsid w:val="004B3B36"/>
    <w:rsid w:val="004B3C5D"/>
    <w:rsid w:val="004B3F9E"/>
    <w:rsid w:val="004B4687"/>
    <w:rsid w:val="004B4697"/>
    <w:rsid w:val="004B512E"/>
    <w:rsid w:val="004B5188"/>
    <w:rsid w:val="004B5280"/>
    <w:rsid w:val="004B52C4"/>
    <w:rsid w:val="004B5469"/>
    <w:rsid w:val="004B5473"/>
    <w:rsid w:val="004B550B"/>
    <w:rsid w:val="004B5561"/>
    <w:rsid w:val="004B55E6"/>
    <w:rsid w:val="004B5747"/>
    <w:rsid w:val="004B5BF5"/>
    <w:rsid w:val="004B5C88"/>
    <w:rsid w:val="004B5E06"/>
    <w:rsid w:val="004B60D3"/>
    <w:rsid w:val="004B60E7"/>
    <w:rsid w:val="004B621F"/>
    <w:rsid w:val="004B62F3"/>
    <w:rsid w:val="004B640F"/>
    <w:rsid w:val="004B650C"/>
    <w:rsid w:val="004B650E"/>
    <w:rsid w:val="004B672A"/>
    <w:rsid w:val="004B675D"/>
    <w:rsid w:val="004B692A"/>
    <w:rsid w:val="004B6FC8"/>
    <w:rsid w:val="004B7154"/>
    <w:rsid w:val="004B71FF"/>
    <w:rsid w:val="004B779C"/>
    <w:rsid w:val="004B7864"/>
    <w:rsid w:val="004B79A4"/>
    <w:rsid w:val="004B79BB"/>
    <w:rsid w:val="004B7C38"/>
    <w:rsid w:val="004B7FED"/>
    <w:rsid w:val="004B7FF1"/>
    <w:rsid w:val="004C01B0"/>
    <w:rsid w:val="004C0522"/>
    <w:rsid w:val="004C05DE"/>
    <w:rsid w:val="004C078D"/>
    <w:rsid w:val="004C08EB"/>
    <w:rsid w:val="004C0E83"/>
    <w:rsid w:val="004C140F"/>
    <w:rsid w:val="004C1475"/>
    <w:rsid w:val="004C149D"/>
    <w:rsid w:val="004C15E1"/>
    <w:rsid w:val="004C190D"/>
    <w:rsid w:val="004C1A60"/>
    <w:rsid w:val="004C1CE7"/>
    <w:rsid w:val="004C1E48"/>
    <w:rsid w:val="004C2678"/>
    <w:rsid w:val="004C2917"/>
    <w:rsid w:val="004C29CF"/>
    <w:rsid w:val="004C2B83"/>
    <w:rsid w:val="004C2C1C"/>
    <w:rsid w:val="004C2FD0"/>
    <w:rsid w:val="004C312A"/>
    <w:rsid w:val="004C31C3"/>
    <w:rsid w:val="004C3228"/>
    <w:rsid w:val="004C3494"/>
    <w:rsid w:val="004C350F"/>
    <w:rsid w:val="004C3D3F"/>
    <w:rsid w:val="004C3F3D"/>
    <w:rsid w:val="004C425A"/>
    <w:rsid w:val="004C49DD"/>
    <w:rsid w:val="004C4CD8"/>
    <w:rsid w:val="004C4D54"/>
    <w:rsid w:val="004C50F6"/>
    <w:rsid w:val="004C5320"/>
    <w:rsid w:val="004C544B"/>
    <w:rsid w:val="004C54BE"/>
    <w:rsid w:val="004C5540"/>
    <w:rsid w:val="004C5677"/>
    <w:rsid w:val="004C598A"/>
    <w:rsid w:val="004C5AF4"/>
    <w:rsid w:val="004C5B26"/>
    <w:rsid w:val="004C5FE8"/>
    <w:rsid w:val="004C6458"/>
    <w:rsid w:val="004C6498"/>
    <w:rsid w:val="004C67B3"/>
    <w:rsid w:val="004C680D"/>
    <w:rsid w:val="004C6933"/>
    <w:rsid w:val="004C6EE5"/>
    <w:rsid w:val="004C6F16"/>
    <w:rsid w:val="004C708A"/>
    <w:rsid w:val="004C70D5"/>
    <w:rsid w:val="004C7367"/>
    <w:rsid w:val="004C7505"/>
    <w:rsid w:val="004C7597"/>
    <w:rsid w:val="004C7719"/>
    <w:rsid w:val="004C7AD0"/>
    <w:rsid w:val="004C7B9B"/>
    <w:rsid w:val="004C7CBA"/>
    <w:rsid w:val="004C7FFE"/>
    <w:rsid w:val="004D020E"/>
    <w:rsid w:val="004D095E"/>
    <w:rsid w:val="004D0AE5"/>
    <w:rsid w:val="004D135C"/>
    <w:rsid w:val="004D13EB"/>
    <w:rsid w:val="004D13F8"/>
    <w:rsid w:val="004D1929"/>
    <w:rsid w:val="004D1B9F"/>
    <w:rsid w:val="004D1C36"/>
    <w:rsid w:val="004D2003"/>
    <w:rsid w:val="004D2124"/>
    <w:rsid w:val="004D2266"/>
    <w:rsid w:val="004D2378"/>
    <w:rsid w:val="004D23F5"/>
    <w:rsid w:val="004D2719"/>
    <w:rsid w:val="004D27FE"/>
    <w:rsid w:val="004D2824"/>
    <w:rsid w:val="004D287B"/>
    <w:rsid w:val="004D287F"/>
    <w:rsid w:val="004D2ACD"/>
    <w:rsid w:val="004D2BBF"/>
    <w:rsid w:val="004D2BC1"/>
    <w:rsid w:val="004D2BF0"/>
    <w:rsid w:val="004D2D3D"/>
    <w:rsid w:val="004D2D83"/>
    <w:rsid w:val="004D2EFE"/>
    <w:rsid w:val="004D3067"/>
    <w:rsid w:val="004D317C"/>
    <w:rsid w:val="004D32DB"/>
    <w:rsid w:val="004D34EE"/>
    <w:rsid w:val="004D37E8"/>
    <w:rsid w:val="004D3BE2"/>
    <w:rsid w:val="004D41DA"/>
    <w:rsid w:val="004D44DD"/>
    <w:rsid w:val="004D450F"/>
    <w:rsid w:val="004D4662"/>
    <w:rsid w:val="004D4A93"/>
    <w:rsid w:val="004D4CA6"/>
    <w:rsid w:val="004D4CE5"/>
    <w:rsid w:val="004D4FB4"/>
    <w:rsid w:val="004D5317"/>
    <w:rsid w:val="004D5424"/>
    <w:rsid w:val="004D55D1"/>
    <w:rsid w:val="004D5B5B"/>
    <w:rsid w:val="004D5B9E"/>
    <w:rsid w:val="004D5DA8"/>
    <w:rsid w:val="004D5E43"/>
    <w:rsid w:val="004D5F76"/>
    <w:rsid w:val="004D62E6"/>
    <w:rsid w:val="004D6328"/>
    <w:rsid w:val="004D65A9"/>
    <w:rsid w:val="004D65D2"/>
    <w:rsid w:val="004D65E1"/>
    <w:rsid w:val="004D6900"/>
    <w:rsid w:val="004D6CD8"/>
    <w:rsid w:val="004D703B"/>
    <w:rsid w:val="004D74AA"/>
    <w:rsid w:val="004D76E6"/>
    <w:rsid w:val="004D7862"/>
    <w:rsid w:val="004D78FE"/>
    <w:rsid w:val="004D7AFA"/>
    <w:rsid w:val="004D7E8D"/>
    <w:rsid w:val="004D7F5E"/>
    <w:rsid w:val="004E0380"/>
    <w:rsid w:val="004E040B"/>
    <w:rsid w:val="004E065E"/>
    <w:rsid w:val="004E0DCA"/>
    <w:rsid w:val="004E0DDE"/>
    <w:rsid w:val="004E1055"/>
    <w:rsid w:val="004E13E4"/>
    <w:rsid w:val="004E163A"/>
    <w:rsid w:val="004E17E6"/>
    <w:rsid w:val="004E198E"/>
    <w:rsid w:val="004E1C7F"/>
    <w:rsid w:val="004E1D11"/>
    <w:rsid w:val="004E2252"/>
    <w:rsid w:val="004E2279"/>
    <w:rsid w:val="004E256D"/>
    <w:rsid w:val="004E25DD"/>
    <w:rsid w:val="004E26CA"/>
    <w:rsid w:val="004E2CF1"/>
    <w:rsid w:val="004E3302"/>
    <w:rsid w:val="004E34B3"/>
    <w:rsid w:val="004E354D"/>
    <w:rsid w:val="004E3828"/>
    <w:rsid w:val="004E3D36"/>
    <w:rsid w:val="004E4186"/>
    <w:rsid w:val="004E41EE"/>
    <w:rsid w:val="004E42D9"/>
    <w:rsid w:val="004E437F"/>
    <w:rsid w:val="004E43F2"/>
    <w:rsid w:val="004E4500"/>
    <w:rsid w:val="004E474E"/>
    <w:rsid w:val="004E4844"/>
    <w:rsid w:val="004E484D"/>
    <w:rsid w:val="004E4A23"/>
    <w:rsid w:val="004E4B0C"/>
    <w:rsid w:val="004E4CB2"/>
    <w:rsid w:val="004E4CFF"/>
    <w:rsid w:val="004E51E4"/>
    <w:rsid w:val="004E543F"/>
    <w:rsid w:val="004E576B"/>
    <w:rsid w:val="004E59A9"/>
    <w:rsid w:val="004E5A87"/>
    <w:rsid w:val="004E5D66"/>
    <w:rsid w:val="004E5D8B"/>
    <w:rsid w:val="004E5E68"/>
    <w:rsid w:val="004E6788"/>
    <w:rsid w:val="004E69B0"/>
    <w:rsid w:val="004E6A53"/>
    <w:rsid w:val="004E6A96"/>
    <w:rsid w:val="004E6F96"/>
    <w:rsid w:val="004E7083"/>
    <w:rsid w:val="004E72AF"/>
    <w:rsid w:val="004E7443"/>
    <w:rsid w:val="004E76EC"/>
    <w:rsid w:val="004E772B"/>
    <w:rsid w:val="004E7733"/>
    <w:rsid w:val="004E7B3D"/>
    <w:rsid w:val="004E7B8D"/>
    <w:rsid w:val="004E7BA7"/>
    <w:rsid w:val="004E7BD3"/>
    <w:rsid w:val="004E7D44"/>
    <w:rsid w:val="004E7D4B"/>
    <w:rsid w:val="004E7E23"/>
    <w:rsid w:val="004E7E8D"/>
    <w:rsid w:val="004E7F30"/>
    <w:rsid w:val="004F00D9"/>
    <w:rsid w:val="004F01BF"/>
    <w:rsid w:val="004F0290"/>
    <w:rsid w:val="004F05EC"/>
    <w:rsid w:val="004F0728"/>
    <w:rsid w:val="004F07DB"/>
    <w:rsid w:val="004F0C8A"/>
    <w:rsid w:val="004F0CF5"/>
    <w:rsid w:val="004F0D86"/>
    <w:rsid w:val="004F0E8B"/>
    <w:rsid w:val="004F0F40"/>
    <w:rsid w:val="004F0FB5"/>
    <w:rsid w:val="004F1028"/>
    <w:rsid w:val="004F118C"/>
    <w:rsid w:val="004F1370"/>
    <w:rsid w:val="004F1602"/>
    <w:rsid w:val="004F1639"/>
    <w:rsid w:val="004F1826"/>
    <w:rsid w:val="004F1944"/>
    <w:rsid w:val="004F1B31"/>
    <w:rsid w:val="004F1E91"/>
    <w:rsid w:val="004F1FA0"/>
    <w:rsid w:val="004F24BE"/>
    <w:rsid w:val="004F296E"/>
    <w:rsid w:val="004F2C05"/>
    <w:rsid w:val="004F2C35"/>
    <w:rsid w:val="004F2E16"/>
    <w:rsid w:val="004F2F02"/>
    <w:rsid w:val="004F31B1"/>
    <w:rsid w:val="004F32B7"/>
    <w:rsid w:val="004F33D0"/>
    <w:rsid w:val="004F3446"/>
    <w:rsid w:val="004F3611"/>
    <w:rsid w:val="004F379A"/>
    <w:rsid w:val="004F395D"/>
    <w:rsid w:val="004F3A88"/>
    <w:rsid w:val="004F3BD7"/>
    <w:rsid w:val="004F3CB5"/>
    <w:rsid w:val="004F3DB8"/>
    <w:rsid w:val="004F42EC"/>
    <w:rsid w:val="004F46C0"/>
    <w:rsid w:val="004F474E"/>
    <w:rsid w:val="004F4836"/>
    <w:rsid w:val="004F48A0"/>
    <w:rsid w:val="004F48E3"/>
    <w:rsid w:val="004F4F3A"/>
    <w:rsid w:val="004F53BC"/>
    <w:rsid w:val="004F5567"/>
    <w:rsid w:val="004F56B7"/>
    <w:rsid w:val="004F58B6"/>
    <w:rsid w:val="004F5BB7"/>
    <w:rsid w:val="004F5BFC"/>
    <w:rsid w:val="004F5D7A"/>
    <w:rsid w:val="004F6245"/>
    <w:rsid w:val="004F6907"/>
    <w:rsid w:val="004F6B26"/>
    <w:rsid w:val="004F6C5B"/>
    <w:rsid w:val="004F6D15"/>
    <w:rsid w:val="004F720E"/>
    <w:rsid w:val="004F7593"/>
    <w:rsid w:val="004F75E3"/>
    <w:rsid w:val="004F7945"/>
    <w:rsid w:val="004F7B37"/>
    <w:rsid w:val="004F7EA6"/>
    <w:rsid w:val="00500010"/>
    <w:rsid w:val="00500200"/>
    <w:rsid w:val="00500203"/>
    <w:rsid w:val="0050025B"/>
    <w:rsid w:val="00500868"/>
    <w:rsid w:val="00500918"/>
    <w:rsid w:val="00500C3A"/>
    <w:rsid w:val="00500D1F"/>
    <w:rsid w:val="00500E8D"/>
    <w:rsid w:val="00500EF6"/>
    <w:rsid w:val="00500FB9"/>
    <w:rsid w:val="005010AA"/>
    <w:rsid w:val="005012FF"/>
    <w:rsid w:val="00501638"/>
    <w:rsid w:val="00501891"/>
    <w:rsid w:val="0050190A"/>
    <w:rsid w:val="00501A49"/>
    <w:rsid w:val="00501F0D"/>
    <w:rsid w:val="00502306"/>
    <w:rsid w:val="00502307"/>
    <w:rsid w:val="00502339"/>
    <w:rsid w:val="005025DA"/>
    <w:rsid w:val="005026A5"/>
    <w:rsid w:val="00502785"/>
    <w:rsid w:val="005027ED"/>
    <w:rsid w:val="00502A2F"/>
    <w:rsid w:val="00502C49"/>
    <w:rsid w:val="00502FF5"/>
    <w:rsid w:val="00503004"/>
    <w:rsid w:val="00503399"/>
    <w:rsid w:val="00503448"/>
    <w:rsid w:val="00503628"/>
    <w:rsid w:val="005039C3"/>
    <w:rsid w:val="005039C8"/>
    <w:rsid w:val="005039D9"/>
    <w:rsid w:val="00503AF6"/>
    <w:rsid w:val="00503CAD"/>
    <w:rsid w:val="00503CBA"/>
    <w:rsid w:val="00503E5C"/>
    <w:rsid w:val="00503F95"/>
    <w:rsid w:val="00503FE4"/>
    <w:rsid w:val="00504044"/>
    <w:rsid w:val="00504045"/>
    <w:rsid w:val="005040AD"/>
    <w:rsid w:val="00504187"/>
    <w:rsid w:val="0050438F"/>
    <w:rsid w:val="0050463E"/>
    <w:rsid w:val="0050475A"/>
    <w:rsid w:val="005047C7"/>
    <w:rsid w:val="00504BDA"/>
    <w:rsid w:val="00504C65"/>
    <w:rsid w:val="00504E5B"/>
    <w:rsid w:val="005051C6"/>
    <w:rsid w:val="00505448"/>
    <w:rsid w:val="005054C8"/>
    <w:rsid w:val="005055A8"/>
    <w:rsid w:val="00505761"/>
    <w:rsid w:val="005058E2"/>
    <w:rsid w:val="00505CED"/>
    <w:rsid w:val="00505D9F"/>
    <w:rsid w:val="00506272"/>
    <w:rsid w:val="005062CA"/>
    <w:rsid w:val="00506481"/>
    <w:rsid w:val="00506596"/>
    <w:rsid w:val="0050691A"/>
    <w:rsid w:val="00506963"/>
    <w:rsid w:val="00506A1A"/>
    <w:rsid w:val="00506A74"/>
    <w:rsid w:val="00506D69"/>
    <w:rsid w:val="00506E3F"/>
    <w:rsid w:val="00506FBF"/>
    <w:rsid w:val="00507003"/>
    <w:rsid w:val="0050708A"/>
    <w:rsid w:val="00507273"/>
    <w:rsid w:val="005074BC"/>
    <w:rsid w:val="0050760C"/>
    <w:rsid w:val="0050761E"/>
    <w:rsid w:val="00507B88"/>
    <w:rsid w:val="005101BC"/>
    <w:rsid w:val="00510420"/>
    <w:rsid w:val="00510544"/>
    <w:rsid w:val="005109F3"/>
    <w:rsid w:val="00510BDB"/>
    <w:rsid w:val="00510EAE"/>
    <w:rsid w:val="00510F11"/>
    <w:rsid w:val="00511003"/>
    <w:rsid w:val="005110AD"/>
    <w:rsid w:val="005112EF"/>
    <w:rsid w:val="005115C5"/>
    <w:rsid w:val="0051211D"/>
    <w:rsid w:val="0051217C"/>
    <w:rsid w:val="00512631"/>
    <w:rsid w:val="00512DA6"/>
    <w:rsid w:val="00512E0B"/>
    <w:rsid w:val="00513316"/>
    <w:rsid w:val="0051372D"/>
    <w:rsid w:val="00513758"/>
    <w:rsid w:val="00513F69"/>
    <w:rsid w:val="00513FD3"/>
    <w:rsid w:val="00514192"/>
    <w:rsid w:val="00514591"/>
    <w:rsid w:val="0051497C"/>
    <w:rsid w:val="00514A91"/>
    <w:rsid w:val="00514F5E"/>
    <w:rsid w:val="0051574E"/>
    <w:rsid w:val="00515829"/>
    <w:rsid w:val="00515864"/>
    <w:rsid w:val="005158AD"/>
    <w:rsid w:val="00515ACB"/>
    <w:rsid w:val="00515B1C"/>
    <w:rsid w:val="00515B48"/>
    <w:rsid w:val="00516438"/>
    <w:rsid w:val="00516588"/>
    <w:rsid w:val="0051662E"/>
    <w:rsid w:val="005166C0"/>
    <w:rsid w:val="00516817"/>
    <w:rsid w:val="00516B38"/>
    <w:rsid w:val="00516DFA"/>
    <w:rsid w:val="00516E27"/>
    <w:rsid w:val="00517241"/>
    <w:rsid w:val="00517366"/>
    <w:rsid w:val="00517399"/>
    <w:rsid w:val="00517477"/>
    <w:rsid w:val="00517558"/>
    <w:rsid w:val="00517E15"/>
    <w:rsid w:val="00517EF8"/>
    <w:rsid w:val="00520193"/>
    <w:rsid w:val="00520331"/>
    <w:rsid w:val="005203AE"/>
    <w:rsid w:val="00520695"/>
    <w:rsid w:val="005206C8"/>
    <w:rsid w:val="00520708"/>
    <w:rsid w:val="00520924"/>
    <w:rsid w:val="005209CD"/>
    <w:rsid w:val="00520A1F"/>
    <w:rsid w:val="00520E49"/>
    <w:rsid w:val="005210CD"/>
    <w:rsid w:val="0052149F"/>
    <w:rsid w:val="00521612"/>
    <w:rsid w:val="005218F6"/>
    <w:rsid w:val="00521D45"/>
    <w:rsid w:val="00521FF2"/>
    <w:rsid w:val="00521FF8"/>
    <w:rsid w:val="00522211"/>
    <w:rsid w:val="00522627"/>
    <w:rsid w:val="0052272D"/>
    <w:rsid w:val="0052273B"/>
    <w:rsid w:val="005228B9"/>
    <w:rsid w:val="005228F3"/>
    <w:rsid w:val="00522939"/>
    <w:rsid w:val="00522A39"/>
    <w:rsid w:val="00522C10"/>
    <w:rsid w:val="00522C1E"/>
    <w:rsid w:val="00522DA2"/>
    <w:rsid w:val="0052311C"/>
    <w:rsid w:val="005231D0"/>
    <w:rsid w:val="00523515"/>
    <w:rsid w:val="0052354A"/>
    <w:rsid w:val="00523818"/>
    <w:rsid w:val="00523F60"/>
    <w:rsid w:val="005242BD"/>
    <w:rsid w:val="00524426"/>
    <w:rsid w:val="00524529"/>
    <w:rsid w:val="00524764"/>
    <w:rsid w:val="0052499F"/>
    <w:rsid w:val="00524AE5"/>
    <w:rsid w:val="00524B2B"/>
    <w:rsid w:val="00524E87"/>
    <w:rsid w:val="00524ECC"/>
    <w:rsid w:val="00524F10"/>
    <w:rsid w:val="00524FF2"/>
    <w:rsid w:val="00525170"/>
    <w:rsid w:val="0052517F"/>
    <w:rsid w:val="005251DE"/>
    <w:rsid w:val="005252D5"/>
    <w:rsid w:val="00525358"/>
    <w:rsid w:val="005255AD"/>
    <w:rsid w:val="00525808"/>
    <w:rsid w:val="00525942"/>
    <w:rsid w:val="00525BCF"/>
    <w:rsid w:val="00525D39"/>
    <w:rsid w:val="00525E91"/>
    <w:rsid w:val="00526134"/>
    <w:rsid w:val="005261FF"/>
    <w:rsid w:val="005266C7"/>
    <w:rsid w:val="00526762"/>
    <w:rsid w:val="00526B13"/>
    <w:rsid w:val="00526B3A"/>
    <w:rsid w:val="00526EC8"/>
    <w:rsid w:val="00526FF6"/>
    <w:rsid w:val="00527279"/>
    <w:rsid w:val="00527785"/>
    <w:rsid w:val="00527920"/>
    <w:rsid w:val="00527B45"/>
    <w:rsid w:val="00527C1A"/>
    <w:rsid w:val="00527DE7"/>
    <w:rsid w:val="00527EEC"/>
    <w:rsid w:val="005309CE"/>
    <w:rsid w:val="00530E74"/>
    <w:rsid w:val="005314DE"/>
    <w:rsid w:val="00531780"/>
    <w:rsid w:val="00531E1C"/>
    <w:rsid w:val="00531F33"/>
    <w:rsid w:val="00532084"/>
    <w:rsid w:val="005320F3"/>
    <w:rsid w:val="0053221A"/>
    <w:rsid w:val="00532342"/>
    <w:rsid w:val="005323CC"/>
    <w:rsid w:val="0053243A"/>
    <w:rsid w:val="005326DE"/>
    <w:rsid w:val="00532A51"/>
    <w:rsid w:val="00532E77"/>
    <w:rsid w:val="00532E87"/>
    <w:rsid w:val="00532EC5"/>
    <w:rsid w:val="005333D0"/>
    <w:rsid w:val="0053373C"/>
    <w:rsid w:val="00533799"/>
    <w:rsid w:val="0053384F"/>
    <w:rsid w:val="00533956"/>
    <w:rsid w:val="00533958"/>
    <w:rsid w:val="00533B49"/>
    <w:rsid w:val="00533CAA"/>
    <w:rsid w:val="005342E5"/>
    <w:rsid w:val="005343E7"/>
    <w:rsid w:val="00534AE6"/>
    <w:rsid w:val="00534B0B"/>
    <w:rsid w:val="00534F82"/>
    <w:rsid w:val="00535479"/>
    <w:rsid w:val="0053549C"/>
    <w:rsid w:val="00535542"/>
    <w:rsid w:val="00535748"/>
    <w:rsid w:val="00535817"/>
    <w:rsid w:val="00535A88"/>
    <w:rsid w:val="00535B17"/>
    <w:rsid w:val="00535D25"/>
    <w:rsid w:val="00535DBD"/>
    <w:rsid w:val="00535E57"/>
    <w:rsid w:val="00535EF9"/>
    <w:rsid w:val="00536683"/>
    <w:rsid w:val="005369CE"/>
    <w:rsid w:val="00536D3D"/>
    <w:rsid w:val="00536F5E"/>
    <w:rsid w:val="00536FDC"/>
    <w:rsid w:val="0053718C"/>
    <w:rsid w:val="005372C3"/>
    <w:rsid w:val="00537338"/>
    <w:rsid w:val="005373C5"/>
    <w:rsid w:val="00537A0D"/>
    <w:rsid w:val="00537BE6"/>
    <w:rsid w:val="00537CA4"/>
    <w:rsid w:val="005400FE"/>
    <w:rsid w:val="0054066B"/>
    <w:rsid w:val="00540D59"/>
    <w:rsid w:val="00540FA8"/>
    <w:rsid w:val="005410F8"/>
    <w:rsid w:val="00541951"/>
    <w:rsid w:val="005419BC"/>
    <w:rsid w:val="00541B07"/>
    <w:rsid w:val="00541B55"/>
    <w:rsid w:val="00541B6E"/>
    <w:rsid w:val="00542D25"/>
    <w:rsid w:val="00542FD9"/>
    <w:rsid w:val="0054307C"/>
    <w:rsid w:val="005431F9"/>
    <w:rsid w:val="00543284"/>
    <w:rsid w:val="0054333D"/>
    <w:rsid w:val="00543391"/>
    <w:rsid w:val="005433F3"/>
    <w:rsid w:val="00543611"/>
    <w:rsid w:val="005439AD"/>
    <w:rsid w:val="00543BEE"/>
    <w:rsid w:val="00543E10"/>
    <w:rsid w:val="0054407C"/>
    <w:rsid w:val="005443AF"/>
    <w:rsid w:val="005443FD"/>
    <w:rsid w:val="0054457B"/>
    <w:rsid w:val="00544765"/>
    <w:rsid w:val="00544822"/>
    <w:rsid w:val="005448C1"/>
    <w:rsid w:val="00544A59"/>
    <w:rsid w:val="00544B9A"/>
    <w:rsid w:val="00544C4A"/>
    <w:rsid w:val="00544CCD"/>
    <w:rsid w:val="00544D25"/>
    <w:rsid w:val="00544E4B"/>
    <w:rsid w:val="00544E82"/>
    <w:rsid w:val="005453C9"/>
    <w:rsid w:val="0054570C"/>
    <w:rsid w:val="00545964"/>
    <w:rsid w:val="005459D5"/>
    <w:rsid w:val="00545B79"/>
    <w:rsid w:val="005460CE"/>
    <w:rsid w:val="00546260"/>
    <w:rsid w:val="0054632A"/>
    <w:rsid w:val="0054652B"/>
    <w:rsid w:val="00546A1B"/>
    <w:rsid w:val="00546BFE"/>
    <w:rsid w:val="00546DA3"/>
    <w:rsid w:val="00546E58"/>
    <w:rsid w:val="005476B6"/>
    <w:rsid w:val="005477FE"/>
    <w:rsid w:val="0054784C"/>
    <w:rsid w:val="0054787C"/>
    <w:rsid w:val="00547A14"/>
    <w:rsid w:val="00547A5B"/>
    <w:rsid w:val="00547BF0"/>
    <w:rsid w:val="00550078"/>
    <w:rsid w:val="005500CB"/>
    <w:rsid w:val="0055084D"/>
    <w:rsid w:val="00550884"/>
    <w:rsid w:val="00550890"/>
    <w:rsid w:val="005508B1"/>
    <w:rsid w:val="00550C6D"/>
    <w:rsid w:val="00551113"/>
    <w:rsid w:val="0055181A"/>
    <w:rsid w:val="00551980"/>
    <w:rsid w:val="00551989"/>
    <w:rsid w:val="00551B7D"/>
    <w:rsid w:val="00551C93"/>
    <w:rsid w:val="00551DCE"/>
    <w:rsid w:val="00551E4F"/>
    <w:rsid w:val="00551FA8"/>
    <w:rsid w:val="00552297"/>
    <w:rsid w:val="005522F1"/>
    <w:rsid w:val="005524D8"/>
    <w:rsid w:val="005526F5"/>
    <w:rsid w:val="00552AE8"/>
    <w:rsid w:val="00552C52"/>
    <w:rsid w:val="00552D8D"/>
    <w:rsid w:val="005533DC"/>
    <w:rsid w:val="005536BA"/>
    <w:rsid w:val="00553801"/>
    <w:rsid w:val="00553963"/>
    <w:rsid w:val="0055396A"/>
    <w:rsid w:val="00553988"/>
    <w:rsid w:val="00553998"/>
    <w:rsid w:val="00553A19"/>
    <w:rsid w:val="00553B28"/>
    <w:rsid w:val="00553B3A"/>
    <w:rsid w:val="00553BC0"/>
    <w:rsid w:val="00553D16"/>
    <w:rsid w:val="00553D75"/>
    <w:rsid w:val="00553FFF"/>
    <w:rsid w:val="00554155"/>
    <w:rsid w:val="005541A0"/>
    <w:rsid w:val="0055423A"/>
    <w:rsid w:val="00554261"/>
    <w:rsid w:val="00554357"/>
    <w:rsid w:val="005543DC"/>
    <w:rsid w:val="00554B5D"/>
    <w:rsid w:val="00554BE6"/>
    <w:rsid w:val="00554C2A"/>
    <w:rsid w:val="00554C98"/>
    <w:rsid w:val="00554D90"/>
    <w:rsid w:val="0055514A"/>
    <w:rsid w:val="005551B1"/>
    <w:rsid w:val="005551BA"/>
    <w:rsid w:val="00555836"/>
    <w:rsid w:val="0055591D"/>
    <w:rsid w:val="00555DA6"/>
    <w:rsid w:val="00555F95"/>
    <w:rsid w:val="00556548"/>
    <w:rsid w:val="005566AC"/>
    <w:rsid w:val="00556C6C"/>
    <w:rsid w:val="00556E05"/>
    <w:rsid w:val="005570DB"/>
    <w:rsid w:val="00557597"/>
    <w:rsid w:val="00557DA7"/>
    <w:rsid w:val="00557F4B"/>
    <w:rsid w:val="00560200"/>
    <w:rsid w:val="00560236"/>
    <w:rsid w:val="00560350"/>
    <w:rsid w:val="005604CB"/>
    <w:rsid w:val="005604CD"/>
    <w:rsid w:val="00560574"/>
    <w:rsid w:val="00560578"/>
    <w:rsid w:val="0056061E"/>
    <w:rsid w:val="00560683"/>
    <w:rsid w:val="005607B4"/>
    <w:rsid w:val="0056099E"/>
    <w:rsid w:val="00560B97"/>
    <w:rsid w:val="00560F98"/>
    <w:rsid w:val="005610F1"/>
    <w:rsid w:val="00561212"/>
    <w:rsid w:val="00561AE2"/>
    <w:rsid w:val="00561B4C"/>
    <w:rsid w:val="00561D81"/>
    <w:rsid w:val="00561D9A"/>
    <w:rsid w:val="00561DD5"/>
    <w:rsid w:val="00561EB9"/>
    <w:rsid w:val="0056244D"/>
    <w:rsid w:val="0056282C"/>
    <w:rsid w:val="00562B8D"/>
    <w:rsid w:val="00562BA1"/>
    <w:rsid w:val="00562BB0"/>
    <w:rsid w:val="00562D5C"/>
    <w:rsid w:val="00562D62"/>
    <w:rsid w:val="00563043"/>
    <w:rsid w:val="0056312A"/>
    <w:rsid w:val="00563140"/>
    <w:rsid w:val="005632B7"/>
    <w:rsid w:val="005637CE"/>
    <w:rsid w:val="005645BB"/>
    <w:rsid w:val="005645D1"/>
    <w:rsid w:val="00564977"/>
    <w:rsid w:val="00564BD9"/>
    <w:rsid w:val="00564C1D"/>
    <w:rsid w:val="005656E3"/>
    <w:rsid w:val="00565E18"/>
    <w:rsid w:val="00565FC4"/>
    <w:rsid w:val="00565FDC"/>
    <w:rsid w:val="0056610A"/>
    <w:rsid w:val="005661FB"/>
    <w:rsid w:val="0056630B"/>
    <w:rsid w:val="005663D9"/>
    <w:rsid w:val="0056677D"/>
    <w:rsid w:val="00566C22"/>
    <w:rsid w:val="00567136"/>
    <w:rsid w:val="005673C2"/>
    <w:rsid w:val="005676AD"/>
    <w:rsid w:val="005677B8"/>
    <w:rsid w:val="00567AD7"/>
    <w:rsid w:val="00567D24"/>
    <w:rsid w:val="00570273"/>
    <w:rsid w:val="0057046B"/>
    <w:rsid w:val="005707BD"/>
    <w:rsid w:val="005708F5"/>
    <w:rsid w:val="005709CA"/>
    <w:rsid w:val="00570AF4"/>
    <w:rsid w:val="00570C40"/>
    <w:rsid w:val="00570FCD"/>
    <w:rsid w:val="00570FD2"/>
    <w:rsid w:val="00570FEE"/>
    <w:rsid w:val="005710E8"/>
    <w:rsid w:val="00571102"/>
    <w:rsid w:val="005712C2"/>
    <w:rsid w:val="005713F3"/>
    <w:rsid w:val="005714C1"/>
    <w:rsid w:val="00571993"/>
    <w:rsid w:val="00571BD3"/>
    <w:rsid w:val="00571FB4"/>
    <w:rsid w:val="00572075"/>
    <w:rsid w:val="005722B7"/>
    <w:rsid w:val="0057244F"/>
    <w:rsid w:val="005724E0"/>
    <w:rsid w:val="005726A8"/>
    <w:rsid w:val="00572772"/>
    <w:rsid w:val="00572B7E"/>
    <w:rsid w:val="00572CB6"/>
    <w:rsid w:val="00572CF8"/>
    <w:rsid w:val="00572CFC"/>
    <w:rsid w:val="00572D5A"/>
    <w:rsid w:val="00572D71"/>
    <w:rsid w:val="00572E7D"/>
    <w:rsid w:val="0057310A"/>
    <w:rsid w:val="005731B2"/>
    <w:rsid w:val="00573285"/>
    <w:rsid w:val="005732FC"/>
    <w:rsid w:val="0057344B"/>
    <w:rsid w:val="005734E9"/>
    <w:rsid w:val="005735F4"/>
    <w:rsid w:val="00573702"/>
    <w:rsid w:val="005737C1"/>
    <w:rsid w:val="00573834"/>
    <w:rsid w:val="00573C8C"/>
    <w:rsid w:val="00573D50"/>
    <w:rsid w:val="00573E8F"/>
    <w:rsid w:val="00573FEF"/>
    <w:rsid w:val="0057423D"/>
    <w:rsid w:val="00574271"/>
    <w:rsid w:val="0057430B"/>
    <w:rsid w:val="00574467"/>
    <w:rsid w:val="0057454A"/>
    <w:rsid w:val="00574A37"/>
    <w:rsid w:val="00574CE2"/>
    <w:rsid w:val="00574D6B"/>
    <w:rsid w:val="00574E24"/>
    <w:rsid w:val="00574E4B"/>
    <w:rsid w:val="00574EBF"/>
    <w:rsid w:val="00574F48"/>
    <w:rsid w:val="00575100"/>
    <w:rsid w:val="0057534E"/>
    <w:rsid w:val="005757BF"/>
    <w:rsid w:val="005758E6"/>
    <w:rsid w:val="00575B90"/>
    <w:rsid w:val="00575BC6"/>
    <w:rsid w:val="00576041"/>
    <w:rsid w:val="005761A8"/>
    <w:rsid w:val="0057735C"/>
    <w:rsid w:val="005774B1"/>
    <w:rsid w:val="0057795C"/>
    <w:rsid w:val="00577AF0"/>
    <w:rsid w:val="00577CCC"/>
    <w:rsid w:val="00577DFA"/>
    <w:rsid w:val="0058000A"/>
    <w:rsid w:val="005802C3"/>
    <w:rsid w:val="0058033E"/>
    <w:rsid w:val="005809B1"/>
    <w:rsid w:val="005809FC"/>
    <w:rsid w:val="00580B3C"/>
    <w:rsid w:val="00580B40"/>
    <w:rsid w:val="00580D6F"/>
    <w:rsid w:val="00580E2A"/>
    <w:rsid w:val="005812BC"/>
    <w:rsid w:val="0058152F"/>
    <w:rsid w:val="00581C38"/>
    <w:rsid w:val="00581CF2"/>
    <w:rsid w:val="00581CF8"/>
    <w:rsid w:val="00581FFB"/>
    <w:rsid w:val="00582013"/>
    <w:rsid w:val="0058259E"/>
    <w:rsid w:val="00582719"/>
    <w:rsid w:val="005828FC"/>
    <w:rsid w:val="00582C65"/>
    <w:rsid w:val="0058348D"/>
    <w:rsid w:val="005834E4"/>
    <w:rsid w:val="005836F6"/>
    <w:rsid w:val="00583858"/>
    <w:rsid w:val="00583998"/>
    <w:rsid w:val="00583C74"/>
    <w:rsid w:val="00584931"/>
    <w:rsid w:val="00584994"/>
    <w:rsid w:val="00584A23"/>
    <w:rsid w:val="00584AA0"/>
    <w:rsid w:val="00584F80"/>
    <w:rsid w:val="00585702"/>
    <w:rsid w:val="0058577B"/>
    <w:rsid w:val="00585829"/>
    <w:rsid w:val="00585A96"/>
    <w:rsid w:val="00585B7A"/>
    <w:rsid w:val="00585BE0"/>
    <w:rsid w:val="00585DA2"/>
    <w:rsid w:val="00585E20"/>
    <w:rsid w:val="00585FAD"/>
    <w:rsid w:val="00586726"/>
    <w:rsid w:val="00586985"/>
    <w:rsid w:val="00586995"/>
    <w:rsid w:val="00586B2C"/>
    <w:rsid w:val="00586D1B"/>
    <w:rsid w:val="00586D2D"/>
    <w:rsid w:val="0058724C"/>
    <w:rsid w:val="0058737C"/>
    <w:rsid w:val="005873F0"/>
    <w:rsid w:val="00587407"/>
    <w:rsid w:val="00587433"/>
    <w:rsid w:val="0058751B"/>
    <w:rsid w:val="005875A1"/>
    <w:rsid w:val="005875A8"/>
    <w:rsid w:val="005875F4"/>
    <w:rsid w:val="0058764B"/>
    <w:rsid w:val="005879F6"/>
    <w:rsid w:val="00587BCD"/>
    <w:rsid w:val="00587D86"/>
    <w:rsid w:val="00587FCB"/>
    <w:rsid w:val="0059001A"/>
    <w:rsid w:val="0059034F"/>
    <w:rsid w:val="005903EA"/>
    <w:rsid w:val="0059040B"/>
    <w:rsid w:val="005906A1"/>
    <w:rsid w:val="0059086A"/>
    <w:rsid w:val="00590DD6"/>
    <w:rsid w:val="00590ED4"/>
    <w:rsid w:val="00590F42"/>
    <w:rsid w:val="005910A6"/>
    <w:rsid w:val="005912FE"/>
    <w:rsid w:val="0059164A"/>
    <w:rsid w:val="005918A1"/>
    <w:rsid w:val="00591C3D"/>
    <w:rsid w:val="00591DE1"/>
    <w:rsid w:val="00591E2B"/>
    <w:rsid w:val="00591FFF"/>
    <w:rsid w:val="0059207B"/>
    <w:rsid w:val="00592599"/>
    <w:rsid w:val="005926B7"/>
    <w:rsid w:val="00592976"/>
    <w:rsid w:val="00592AF3"/>
    <w:rsid w:val="00592C79"/>
    <w:rsid w:val="00592FB7"/>
    <w:rsid w:val="00592FE5"/>
    <w:rsid w:val="00593022"/>
    <w:rsid w:val="00593158"/>
    <w:rsid w:val="0059330B"/>
    <w:rsid w:val="0059331F"/>
    <w:rsid w:val="0059341E"/>
    <w:rsid w:val="0059378B"/>
    <w:rsid w:val="00593B67"/>
    <w:rsid w:val="00593D35"/>
    <w:rsid w:val="00593FAA"/>
    <w:rsid w:val="0059409A"/>
    <w:rsid w:val="00594175"/>
    <w:rsid w:val="00594628"/>
    <w:rsid w:val="00594643"/>
    <w:rsid w:val="005946FA"/>
    <w:rsid w:val="00594780"/>
    <w:rsid w:val="00594799"/>
    <w:rsid w:val="0059487C"/>
    <w:rsid w:val="00594A2B"/>
    <w:rsid w:val="00594C97"/>
    <w:rsid w:val="00594CDC"/>
    <w:rsid w:val="00594DBE"/>
    <w:rsid w:val="005957B2"/>
    <w:rsid w:val="00595825"/>
    <w:rsid w:val="005958E8"/>
    <w:rsid w:val="00595C36"/>
    <w:rsid w:val="00595C41"/>
    <w:rsid w:val="00595DE3"/>
    <w:rsid w:val="00595F1D"/>
    <w:rsid w:val="00596277"/>
    <w:rsid w:val="005963DD"/>
    <w:rsid w:val="00596B6B"/>
    <w:rsid w:val="00596BD6"/>
    <w:rsid w:val="00596BD9"/>
    <w:rsid w:val="00596C74"/>
    <w:rsid w:val="00597083"/>
    <w:rsid w:val="00597260"/>
    <w:rsid w:val="00597262"/>
    <w:rsid w:val="00597361"/>
    <w:rsid w:val="00597460"/>
    <w:rsid w:val="00597702"/>
    <w:rsid w:val="00597D6C"/>
    <w:rsid w:val="00597E52"/>
    <w:rsid w:val="00597E85"/>
    <w:rsid w:val="00597F83"/>
    <w:rsid w:val="005A00B4"/>
    <w:rsid w:val="005A01FE"/>
    <w:rsid w:val="005A034D"/>
    <w:rsid w:val="005A06F2"/>
    <w:rsid w:val="005A08F5"/>
    <w:rsid w:val="005A0992"/>
    <w:rsid w:val="005A0E4B"/>
    <w:rsid w:val="005A0F1B"/>
    <w:rsid w:val="005A11C0"/>
    <w:rsid w:val="005A11CB"/>
    <w:rsid w:val="005A11D5"/>
    <w:rsid w:val="005A1395"/>
    <w:rsid w:val="005A139A"/>
    <w:rsid w:val="005A1924"/>
    <w:rsid w:val="005A19A4"/>
    <w:rsid w:val="005A1AE5"/>
    <w:rsid w:val="005A1C87"/>
    <w:rsid w:val="005A1DA9"/>
    <w:rsid w:val="005A275D"/>
    <w:rsid w:val="005A293D"/>
    <w:rsid w:val="005A2943"/>
    <w:rsid w:val="005A2B0A"/>
    <w:rsid w:val="005A2B26"/>
    <w:rsid w:val="005A2E76"/>
    <w:rsid w:val="005A2EDE"/>
    <w:rsid w:val="005A301D"/>
    <w:rsid w:val="005A38AD"/>
    <w:rsid w:val="005A38F9"/>
    <w:rsid w:val="005A3A84"/>
    <w:rsid w:val="005A3B30"/>
    <w:rsid w:val="005A3B69"/>
    <w:rsid w:val="005A3D44"/>
    <w:rsid w:val="005A3DB3"/>
    <w:rsid w:val="005A3DF7"/>
    <w:rsid w:val="005A3EB6"/>
    <w:rsid w:val="005A3FC8"/>
    <w:rsid w:val="005A41FC"/>
    <w:rsid w:val="005A4296"/>
    <w:rsid w:val="005A4328"/>
    <w:rsid w:val="005A4401"/>
    <w:rsid w:val="005A44E5"/>
    <w:rsid w:val="005A4866"/>
    <w:rsid w:val="005A49AA"/>
    <w:rsid w:val="005A4A8C"/>
    <w:rsid w:val="005A4DBF"/>
    <w:rsid w:val="005A4E7F"/>
    <w:rsid w:val="005A4EBD"/>
    <w:rsid w:val="005A4FCC"/>
    <w:rsid w:val="005A548B"/>
    <w:rsid w:val="005A56C7"/>
    <w:rsid w:val="005A579F"/>
    <w:rsid w:val="005A5A6D"/>
    <w:rsid w:val="005A5AAC"/>
    <w:rsid w:val="005A5C1D"/>
    <w:rsid w:val="005A5DA0"/>
    <w:rsid w:val="005A5DC0"/>
    <w:rsid w:val="005A5FC1"/>
    <w:rsid w:val="005A6169"/>
    <w:rsid w:val="005A622D"/>
    <w:rsid w:val="005A677F"/>
    <w:rsid w:val="005A67F6"/>
    <w:rsid w:val="005A687D"/>
    <w:rsid w:val="005A6998"/>
    <w:rsid w:val="005A69F1"/>
    <w:rsid w:val="005A6B51"/>
    <w:rsid w:val="005A6C10"/>
    <w:rsid w:val="005A6CA5"/>
    <w:rsid w:val="005A6E9A"/>
    <w:rsid w:val="005A6FBF"/>
    <w:rsid w:val="005A6FE7"/>
    <w:rsid w:val="005A7149"/>
    <w:rsid w:val="005A77DD"/>
    <w:rsid w:val="005B00EE"/>
    <w:rsid w:val="005B0371"/>
    <w:rsid w:val="005B03E9"/>
    <w:rsid w:val="005B0592"/>
    <w:rsid w:val="005B05FB"/>
    <w:rsid w:val="005B0711"/>
    <w:rsid w:val="005B08EB"/>
    <w:rsid w:val="005B0B83"/>
    <w:rsid w:val="005B0F1B"/>
    <w:rsid w:val="005B0FFD"/>
    <w:rsid w:val="005B1091"/>
    <w:rsid w:val="005B114A"/>
    <w:rsid w:val="005B14ED"/>
    <w:rsid w:val="005B1551"/>
    <w:rsid w:val="005B18F9"/>
    <w:rsid w:val="005B1A14"/>
    <w:rsid w:val="005B1B6D"/>
    <w:rsid w:val="005B1C6A"/>
    <w:rsid w:val="005B219E"/>
    <w:rsid w:val="005B228C"/>
    <w:rsid w:val="005B2677"/>
    <w:rsid w:val="005B2688"/>
    <w:rsid w:val="005B26DD"/>
    <w:rsid w:val="005B2813"/>
    <w:rsid w:val="005B2BBE"/>
    <w:rsid w:val="005B2BF1"/>
    <w:rsid w:val="005B2C96"/>
    <w:rsid w:val="005B325B"/>
    <w:rsid w:val="005B32F1"/>
    <w:rsid w:val="005B34D6"/>
    <w:rsid w:val="005B3507"/>
    <w:rsid w:val="005B3570"/>
    <w:rsid w:val="005B371B"/>
    <w:rsid w:val="005B42F0"/>
    <w:rsid w:val="005B4340"/>
    <w:rsid w:val="005B44D6"/>
    <w:rsid w:val="005B44DA"/>
    <w:rsid w:val="005B46FB"/>
    <w:rsid w:val="005B47E9"/>
    <w:rsid w:val="005B47F2"/>
    <w:rsid w:val="005B48D3"/>
    <w:rsid w:val="005B4AEB"/>
    <w:rsid w:val="005B4C8F"/>
    <w:rsid w:val="005B4C9D"/>
    <w:rsid w:val="005B4E6B"/>
    <w:rsid w:val="005B5677"/>
    <w:rsid w:val="005B5B78"/>
    <w:rsid w:val="005B60F1"/>
    <w:rsid w:val="005B632E"/>
    <w:rsid w:val="005B6456"/>
    <w:rsid w:val="005B67B9"/>
    <w:rsid w:val="005B723B"/>
    <w:rsid w:val="005B72C6"/>
    <w:rsid w:val="005B745F"/>
    <w:rsid w:val="005B7631"/>
    <w:rsid w:val="005B7CDE"/>
    <w:rsid w:val="005B7FCC"/>
    <w:rsid w:val="005C0110"/>
    <w:rsid w:val="005C0C9E"/>
    <w:rsid w:val="005C0D18"/>
    <w:rsid w:val="005C0EBC"/>
    <w:rsid w:val="005C1103"/>
    <w:rsid w:val="005C147E"/>
    <w:rsid w:val="005C14CF"/>
    <w:rsid w:val="005C1616"/>
    <w:rsid w:val="005C1682"/>
    <w:rsid w:val="005C1C7B"/>
    <w:rsid w:val="005C1F4C"/>
    <w:rsid w:val="005C2003"/>
    <w:rsid w:val="005C2052"/>
    <w:rsid w:val="005C20B0"/>
    <w:rsid w:val="005C20D7"/>
    <w:rsid w:val="005C21F2"/>
    <w:rsid w:val="005C25B0"/>
    <w:rsid w:val="005C274A"/>
    <w:rsid w:val="005C2966"/>
    <w:rsid w:val="005C2BA8"/>
    <w:rsid w:val="005C2D15"/>
    <w:rsid w:val="005C3383"/>
    <w:rsid w:val="005C3447"/>
    <w:rsid w:val="005C36A5"/>
    <w:rsid w:val="005C38C3"/>
    <w:rsid w:val="005C3BF8"/>
    <w:rsid w:val="005C3BFC"/>
    <w:rsid w:val="005C3D5C"/>
    <w:rsid w:val="005C3DCA"/>
    <w:rsid w:val="005C3FF9"/>
    <w:rsid w:val="005C4082"/>
    <w:rsid w:val="005C418B"/>
    <w:rsid w:val="005C4236"/>
    <w:rsid w:val="005C42B1"/>
    <w:rsid w:val="005C4541"/>
    <w:rsid w:val="005C4580"/>
    <w:rsid w:val="005C48FE"/>
    <w:rsid w:val="005C4ADC"/>
    <w:rsid w:val="005C4B73"/>
    <w:rsid w:val="005C4DF3"/>
    <w:rsid w:val="005C4ED0"/>
    <w:rsid w:val="005C50A4"/>
    <w:rsid w:val="005C52ED"/>
    <w:rsid w:val="005C52FA"/>
    <w:rsid w:val="005C551D"/>
    <w:rsid w:val="005C5746"/>
    <w:rsid w:val="005C58A9"/>
    <w:rsid w:val="005C5C53"/>
    <w:rsid w:val="005C5D79"/>
    <w:rsid w:val="005C622D"/>
    <w:rsid w:val="005C625C"/>
    <w:rsid w:val="005C633F"/>
    <w:rsid w:val="005C6600"/>
    <w:rsid w:val="005C660B"/>
    <w:rsid w:val="005C6629"/>
    <w:rsid w:val="005C6A08"/>
    <w:rsid w:val="005C6A3A"/>
    <w:rsid w:val="005C6A9B"/>
    <w:rsid w:val="005C6B93"/>
    <w:rsid w:val="005C6E71"/>
    <w:rsid w:val="005C6EC0"/>
    <w:rsid w:val="005C7184"/>
    <w:rsid w:val="005C7485"/>
    <w:rsid w:val="005C750E"/>
    <w:rsid w:val="005C754A"/>
    <w:rsid w:val="005C7554"/>
    <w:rsid w:val="005C7558"/>
    <w:rsid w:val="005C7656"/>
    <w:rsid w:val="005C7A56"/>
    <w:rsid w:val="005C7C33"/>
    <w:rsid w:val="005C7F8A"/>
    <w:rsid w:val="005D08E9"/>
    <w:rsid w:val="005D093D"/>
    <w:rsid w:val="005D0B03"/>
    <w:rsid w:val="005D0B40"/>
    <w:rsid w:val="005D0C98"/>
    <w:rsid w:val="005D0D69"/>
    <w:rsid w:val="005D0DB2"/>
    <w:rsid w:val="005D0F65"/>
    <w:rsid w:val="005D0F88"/>
    <w:rsid w:val="005D10C2"/>
    <w:rsid w:val="005D12D1"/>
    <w:rsid w:val="005D1711"/>
    <w:rsid w:val="005D1768"/>
    <w:rsid w:val="005D18FA"/>
    <w:rsid w:val="005D1E05"/>
    <w:rsid w:val="005D1ED5"/>
    <w:rsid w:val="005D224C"/>
    <w:rsid w:val="005D25D1"/>
    <w:rsid w:val="005D25F5"/>
    <w:rsid w:val="005D2736"/>
    <w:rsid w:val="005D29C4"/>
    <w:rsid w:val="005D2B18"/>
    <w:rsid w:val="005D3263"/>
    <w:rsid w:val="005D35D6"/>
    <w:rsid w:val="005D3719"/>
    <w:rsid w:val="005D390A"/>
    <w:rsid w:val="005D3A37"/>
    <w:rsid w:val="005D43BC"/>
    <w:rsid w:val="005D4B7B"/>
    <w:rsid w:val="005D4C4A"/>
    <w:rsid w:val="005D4D36"/>
    <w:rsid w:val="005D4E8E"/>
    <w:rsid w:val="005D4F99"/>
    <w:rsid w:val="005D5983"/>
    <w:rsid w:val="005D5F8D"/>
    <w:rsid w:val="005D6261"/>
    <w:rsid w:val="005D63CD"/>
    <w:rsid w:val="005D6567"/>
    <w:rsid w:val="005D6C67"/>
    <w:rsid w:val="005D720F"/>
    <w:rsid w:val="005D7430"/>
    <w:rsid w:val="005D7494"/>
    <w:rsid w:val="005D7B4E"/>
    <w:rsid w:val="005D7CD0"/>
    <w:rsid w:val="005D7E03"/>
    <w:rsid w:val="005D7F63"/>
    <w:rsid w:val="005D7F70"/>
    <w:rsid w:val="005E0134"/>
    <w:rsid w:val="005E01F1"/>
    <w:rsid w:val="005E04E3"/>
    <w:rsid w:val="005E06EF"/>
    <w:rsid w:val="005E0857"/>
    <w:rsid w:val="005E08D6"/>
    <w:rsid w:val="005E0E9A"/>
    <w:rsid w:val="005E0FF4"/>
    <w:rsid w:val="005E1153"/>
    <w:rsid w:val="005E15C9"/>
    <w:rsid w:val="005E1A68"/>
    <w:rsid w:val="005E1B68"/>
    <w:rsid w:val="005E1D5A"/>
    <w:rsid w:val="005E1E2F"/>
    <w:rsid w:val="005E1EA7"/>
    <w:rsid w:val="005E1FAB"/>
    <w:rsid w:val="005E1FE5"/>
    <w:rsid w:val="005E20AE"/>
    <w:rsid w:val="005E2235"/>
    <w:rsid w:val="005E2294"/>
    <w:rsid w:val="005E22DC"/>
    <w:rsid w:val="005E24E7"/>
    <w:rsid w:val="005E266F"/>
    <w:rsid w:val="005E27DB"/>
    <w:rsid w:val="005E287F"/>
    <w:rsid w:val="005E290A"/>
    <w:rsid w:val="005E29F1"/>
    <w:rsid w:val="005E2BBC"/>
    <w:rsid w:val="005E2C2D"/>
    <w:rsid w:val="005E2D38"/>
    <w:rsid w:val="005E2EC8"/>
    <w:rsid w:val="005E2FC2"/>
    <w:rsid w:val="005E324C"/>
    <w:rsid w:val="005E330A"/>
    <w:rsid w:val="005E3310"/>
    <w:rsid w:val="005E3A3F"/>
    <w:rsid w:val="005E3C57"/>
    <w:rsid w:val="005E3D0A"/>
    <w:rsid w:val="005E3D62"/>
    <w:rsid w:val="005E3FE7"/>
    <w:rsid w:val="005E4461"/>
    <w:rsid w:val="005E448A"/>
    <w:rsid w:val="005E44FF"/>
    <w:rsid w:val="005E470C"/>
    <w:rsid w:val="005E4BB3"/>
    <w:rsid w:val="005E4FF6"/>
    <w:rsid w:val="005E52F6"/>
    <w:rsid w:val="005E54FB"/>
    <w:rsid w:val="005E5DB0"/>
    <w:rsid w:val="005E5E2D"/>
    <w:rsid w:val="005E5F13"/>
    <w:rsid w:val="005E625D"/>
    <w:rsid w:val="005E6A5B"/>
    <w:rsid w:val="005E6A91"/>
    <w:rsid w:val="005E6B2C"/>
    <w:rsid w:val="005E6C60"/>
    <w:rsid w:val="005E6CAA"/>
    <w:rsid w:val="005E6DF6"/>
    <w:rsid w:val="005E6F7E"/>
    <w:rsid w:val="005E6FDA"/>
    <w:rsid w:val="005E715A"/>
    <w:rsid w:val="005E7322"/>
    <w:rsid w:val="005E753E"/>
    <w:rsid w:val="005E75BA"/>
    <w:rsid w:val="005E77B1"/>
    <w:rsid w:val="005E77C2"/>
    <w:rsid w:val="005E7947"/>
    <w:rsid w:val="005E7C6A"/>
    <w:rsid w:val="005E7E3D"/>
    <w:rsid w:val="005F007D"/>
    <w:rsid w:val="005F01FA"/>
    <w:rsid w:val="005F0207"/>
    <w:rsid w:val="005F0251"/>
    <w:rsid w:val="005F0276"/>
    <w:rsid w:val="005F05CC"/>
    <w:rsid w:val="005F0652"/>
    <w:rsid w:val="005F090F"/>
    <w:rsid w:val="005F0930"/>
    <w:rsid w:val="005F09E2"/>
    <w:rsid w:val="005F0C40"/>
    <w:rsid w:val="005F0DB9"/>
    <w:rsid w:val="005F1409"/>
    <w:rsid w:val="005F145C"/>
    <w:rsid w:val="005F1578"/>
    <w:rsid w:val="005F170F"/>
    <w:rsid w:val="005F1F9A"/>
    <w:rsid w:val="005F228C"/>
    <w:rsid w:val="005F2344"/>
    <w:rsid w:val="005F23AE"/>
    <w:rsid w:val="005F2465"/>
    <w:rsid w:val="005F25CA"/>
    <w:rsid w:val="005F27A1"/>
    <w:rsid w:val="005F282A"/>
    <w:rsid w:val="005F28BB"/>
    <w:rsid w:val="005F29B0"/>
    <w:rsid w:val="005F2A59"/>
    <w:rsid w:val="005F2EB8"/>
    <w:rsid w:val="005F2F59"/>
    <w:rsid w:val="005F30A0"/>
    <w:rsid w:val="005F32E3"/>
    <w:rsid w:val="005F3439"/>
    <w:rsid w:val="005F36C2"/>
    <w:rsid w:val="005F38A4"/>
    <w:rsid w:val="005F3B6E"/>
    <w:rsid w:val="005F3B88"/>
    <w:rsid w:val="005F3CE1"/>
    <w:rsid w:val="005F3DDC"/>
    <w:rsid w:val="005F3E23"/>
    <w:rsid w:val="005F464E"/>
    <w:rsid w:val="005F49B1"/>
    <w:rsid w:val="005F4BFF"/>
    <w:rsid w:val="005F4C10"/>
    <w:rsid w:val="005F4D2C"/>
    <w:rsid w:val="005F4FCF"/>
    <w:rsid w:val="005F4FEC"/>
    <w:rsid w:val="005F50F5"/>
    <w:rsid w:val="005F5100"/>
    <w:rsid w:val="005F5616"/>
    <w:rsid w:val="005F57FF"/>
    <w:rsid w:val="005F5BD6"/>
    <w:rsid w:val="005F5E3B"/>
    <w:rsid w:val="005F5FDC"/>
    <w:rsid w:val="005F60BA"/>
    <w:rsid w:val="005F654C"/>
    <w:rsid w:val="005F6855"/>
    <w:rsid w:val="005F6982"/>
    <w:rsid w:val="005F6B6C"/>
    <w:rsid w:val="005F6BA8"/>
    <w:rsid w:val="005F6C38"/>
    <w:rsid w:val="005F6DFB"/>
    <w:rsid w:val="005F7331"/>
    <w:rsid w:val="005F73DE"/>
    <w:rsid w:val="005F7422"/>
    <w:rsid w:val="005F78AC"/>
    <w:rsid w:val="005F79C3"/>
    <w:rsid w:val="005F7A13"/>
    <w:rsid w:val="005F7A27"/>
    <w:rsid w:val="005F7A8F"/>
    <w:rsid w:val="006003F7"/>
    <w:rsid w:val="00600428"/>
    <w:rsid w:val="00600481"/>
    <w:rsid w:val="0060058A"/>
    <w:rsid w:val="00600677"/>
    <w:rsid w:val="006006EB"/>
    <w:rsid w:val="006008C3"/>
    <w:rsid w:val="00600C0A"/>
    <w:rsid w:val="00600C98"/>
    <w:rsid w:val="006012A3"/>
    <w:rsid w:val="0060138D"/>
    <w:rsid w:val="006014BE"/>
    <w:rsid w:val="00601FF1"/>
    <w:rsid w:val="0060220A"/>
    <w:rsid w:val="0060245D"/>
    <w:rsid w:val="006028C1"/>
    <w:rsid w:val="00602BAF"/>
    <w:rsid w:val="00602C49"/>
    <w:rsid w:val="00602D10"/>
    <w:rsid w:val="00602DD1"/>
    <w:rsid w:val="00603007"/>
    <w:rsid w:val="0060309D"/>
    <w:rsid w:val="00603291"/>
    <w:rsid w:val="006035EB"/>
    <w:rsid w:val="00603734"/>
    <w:rsid w:val="0060378F"/>
    <w:rsid w:val="0060388A"/>
    <w:rsid w:val="00603952"/>
    <w:rsid w:val="00603CAB"/>
    <w:rsid w:val="00603FA6"/>
    <w:rsid w:val="006042A6"/>
    <w:rsid w:val="00604B9E"/>
    <w:rsid w:val="00604EB7"/>
    <w:rsid w:val="00604F36"/>
    <w:rsid w:val="0060548A"/>
    <w:rsid w:val="006056C6"/>
    <w:rsid w:val="00605866"/>
    <w:rsid w:val="00605ABE"/>
    <w:rsid w:val="00605CEE"/>
    <w:rsid w:val="0060631C"/>
    <w:rsid w:val="0060633E"/>
    <w:rsid w:val="006063BB"/>
    <w:rsid w:val="00606454"/>
    <w:rsid w:val="006067DE"/>
    <w:rsid w:val="0060683A"/>
    <w:rsid w:val="00606875"/>
    <w:rsid w:val="0060693A"/>
    <w:rsid w:val="00606D97"/>
    <w:rsid w:val="00607213"/>
    <w:rsid w:val="006073B6"/>
    <w:rsid w:val="006074B6"/>
    <w:rsid w:val="006074FA"/>
    <w:rsid w:val="00607D30"/>
    <w:rsid w:val="00607D81"/>
    <w:rsid w:val="00607E5D"/>
    <w:rsid w:val="00607FF0"/>
    <w:rsid w:val="0061005D"/>
    <w:rsid w:val="00610312"/>
    <w:rsid w:val="006103EE"/>
    <w:rsid w:val="00610461"/>
    <w:rsid w:val="00610567"/>
    <w:rsid w:val="0061079E"/>
    <w:rsid w:val="00610A66"/>
    <w:rsid w:val="00610BA1"/>
    <w:rsid w:val="00610C6C"/>
    <w:rsid w:val="00610D05"/>
    <w:rsid w:val="00610D7D"/>
    <w:rsid w:val="00610DDA"/>
    <w:rsid w:val="00610E94"/>
    <w:rsid w:val="00610FE7"/>
    <w:rsid w:val="00611001"/>
    <w:rsid w:val="0061120B"/>
    <w:rsid w:val="0061123D"/>
    <w:rsid w:val="00611286"/>
    <w:rsid w:val="00611355"/>
    <w:rsid w:val="006113E1"/>
    <w:rsid w:val="00611410"/>
    <w:rsid w:val="00611989"/>
    <w:rsid w:val="006119C3"/>
    <w:rsid w:val="00611C0D"/>
    <w:rsid w:val="00611E48"/>
    <w:rsid w:val="00611EA1"/>
    <w:rsid w:val="00611ED5"/>
    <w:rsid w:val="00612107"/>
    <w:rsid w:val="00612124"/>
    <w:rsid w:val="006122E5"/>
    <w:rsid w:val="00612A67"/>
    <w:rsid w:val="006130FE"/>
    <w:rsid w:val="0061335B"/>
    <w:rsid w:val="00613A04"/>
    <w:rsid w:val="00613B1A"/>
    <w:rsid w:val="00613C70"/>
    <w:rsid w:val="00614097"/>
    <w:rsid w:val="00614211"/>
    <w:rsid w:val="006144AA"/>
    <w:rsid w:val="0061454D"/>
    <w:rsid w:val="006146CC"/>
    <w:rsid w:val="006149D8"/>
    <w:rsid w:val="00614D11"/>
    <w:rsid w:val="00614EB0"/>
    <w:rsid w:val="00615100"/>
    <w:rsid w:val="0061518D"/>
    <w:rsid w:val="0061558A"/>
    <w:rsid w:val="006157B6"/>
    <w:rsid w:val="00615896"/>
    <w:rsid w:val="006159CA"/>
    <w:rsid w:val="00615C76"/>
    <w:rsid w:val="00615E3B"/>
    <w:rsid w:val="00615E9A"/>
    <w:rsid w:val="00615F40"/>
    <w:rsid w:val="006160E5"/>
    <w:rsid w:val="006162A8"/>
    <w:rsid w:val="00616405"/>
    <w:rsid w:val="00616433"/>
    <w:rsid w:val="00616487"/>
    <w:rsid w:val="006165EA"/>
    <w:rsid w:val="0061689A"/>
    <w:rsid w:val="006168F7"/>
    <w:rsid w:val="0061693D"/>
    <w:rsid w:val="006169A0"/>
    <w:rsid w:val="00616D25"/>
    <w:rsid w:val="00616E21"/>
    <w:rsid w:val="00616EF5"/>
    <w:rsid w:val="00616FCD"/>
    <w:rsid w:val="00617169"/>
    <w:rsid w:val="006173C0"/>
    <w:rsid w:val="0061768B"/>
    <w:rsid w:val="0061781D"/>
    <w:rsid w:val="0061785A"/>
    <w:rsid w:val="00617881"/>
    <w:rsid w:val="00617B52"/>
    <w:rsid w:val="00617CAA"/>
    <w:rsid w:val="00617FB1"/>
    <w:rsid w:val="00620238"/>
    <w:rsid w:val="0062095B"/>
    <w:rsid w:val="00620D2F"/>
    <w:rsid w:val="00620E4F"/>
    <w:rsid w:val="00620E61"/>
    <w:rsid w:val="006212CD"/>
    <w:rsid w:val="006213E5"/>
    <w:rsid w:val="0062146F"/>
    <w:rsid w:val="00621484"/>
    <w:rsid w:val="006215F9"/>
    <w:rsid w:val="00622109"/>
    <w:rsid w:val="0062217F"/>
    <w:rsid w:val="0062220E"/>
    <w:rsid w:val="00622401"/>
    <w:rsid w:val="006228FF"/>
    <w:rsid w:val="00622FD4"/>
    <w:rsid w:val="0062301F"/>
    <w:rsid w:val="0062338B"/>
    <w:rsid w:val="0062356F"/>
    <w:rsid w:val="0062364F"/>
    <w:rsid w:val="00623A82"/>
    <w:rsid w:val="00623B74"/>
    <w:rsid w:val="00623FBF"/>
    <w:rsid w:val="00624011"/>
    <w:rsid w:val="00624090"/>
    <w:rsid w:val="006244F2"/>
    <w:rsid w:val="006247F5"/>
    <w:rsid w:val="00625965"/>
    <w:rsid w:val="006259F8"/>
    <w:rsid w:val="00625B7A"/>
    <w:rsid w:val="00625BC8"/>
    <w:rsid w:val="00625F0A"/>
    <w:rsid w:val="00626474"/>
    <w:rsid w:val="00626509"/>
    <w:rsid w:val="00626C79"/>
    <w:rsid w:val="00626CC0"/>
    <w:rsid w:val="00626DAF"/>
    <w:rsid w:val="00626DC3"/>
    <w:rsid w:val="00627162"/>
    <w:rsid w:val="00627163"/>
    <w:rsid w:val="00627285"/>
    <w:rsid w:val="00627514"/>
    <w:rsid w:val="006278FC"/>
    <w:rsid w:val="0062795B"/>
    <w:rsid w:val="00627A98"/>
    <w:rsid w:val="00627B73"/>
    <w:rsid w:val="00630164"/>
    <w:rsid w:val="00630335"/>
    <w:rsid w:val="006304F6"/>
    <w:rsid w:val="006308F1"/>
    <w:rsid w:val="00630A4C"/>
    <w:rsid w:val="00630EE6"/>
    <w:rsid w:val="006311A6"/>
    <w:rsid w:val="0063128B"/>
    <w:rsid w:val="006313B2"/>
    <w:rsid w:val="00631509"/>
    <w:rsid w:val="00631569"/>
    <w:rsid w:val="006316B1"/>
    <w:rsid w:val="006316D8"/>
    <w:rsid w:val="006316F2"/>
    <w:rsid w:val="0063184C"/>
    <w:rsid w:val="006319A9"/>
    <w:rsid w:val="00631CD9"/>
    <w:rsid w:val="00631F9D"/>
    <w:rsid w:val="00632098"/>
    <w:rsid w:val="0063232C"/>
    <w:rsid w:val="00632570"/>
    <w:rsid w:val="006327AC"/>
    <w:rsid w:val="00632CF5"/>
    <w:rsid w:val="0063315E"/>
    <w:rsid w:val="00633561"/>
    <w:rsid w:val="0063378B"/>
    <w:rsid w:val="0063383D"/>
    <w:rsid w:val="006340AF"/>
    <w:rsid w:val="006342BF"/>
    <w:rsid w:val="00634385"/>
    <w:rsid w:val="0063440E"/>
    <w:rsid w:val="0063455D"/>
    <w:rsid w:val="006346EC"/>
    <w:rsid w:val="006349FC"/>
    <w:rsid w:val="00634D0E"/>
    <w:rsid w:val="00634DD2"/>
    <w:rsid w:val="00634E6B"/>
    <w:rsid w:val="00634EA0"/>
    <w:rsid w:val="00634FE5"/>
    <w:rsid w:val="00635038"/>
    <w:rsid w:val="00635057"/>
    <w:rsid w:val="006350BF"/>
    <w:rsid w:val="00635417"/>
    <w:rsid w:val="006356BC"/>
    <w:rsid w:val="00635B91"/>
    <w:rsid w:val="00635D72"/>
    <w:rsid w:val="00636635"/>
    <w:rsid w:val="0063666C"/>
    <w:rsid w:val="0063669A"/>
    <w:rsid w:val="006366B7"/>
    <w:rsid w:val="00636889"/>
    <w:rsid w:val="006368F0"/>
    <w:rsid w:val="0063705E"/>
    <w:rsid w:val="006372D8"/>
    <w:rsid w:val="0063730C"/>
    <w:rsid w:val="00637412"/>
    <w:rsid w:val="00637446"/>
    <w:rsid w:val="0063748C"/>
    <w:rsid w:val="006374A1"/>
    <w:rsid w:val="0063771C"/>
    <w:rsid w:val="00637ADB"/>
    <w:rsid w:val="00637B19"/>
    <w:rsid w:val="00637EB7"/>
    <w:rsid w:val="0064040A"/>
    <w:rsid w:val="00640C3A"/>
    <w:rsid w:val="00640F12"/>
    <w:rsid w:val="00641155"/>
    <w:rsid w:val="0064127E"/>
    <w:rsid w:val="00641390"/>
    <w:rsid w:val="006418F6"/>
    <w:rsid w:val="00641BF3"/>
    <w:rsid w:val="00641D25"/>
    <w:rsid w:val="00641F5B"/>
    <w:rsid w:val="00642181"/>
    <w:rsid w:val="0064220E"/>
    <w:rsid w:val="0064247D"/>
    <w:rsid w:val="006425FA"/>
    <w:rsid w:val="006426B1"/>
    <w:rsid w:val="00642732"/>
    <w:rsid w:val="0064293D"/>
    <w:rsid w:val="00642949"/>
    <w:rsid w:val="00642BFD"/>
    <w:rsid w:val="00642F4F"/>
    <w:rsid w:val="00642FC6"/>
    <w:rsid w:val="006430EF"/>
    <w:rsid w:val="00643387"/>
    <w:rsid w:val="006433F3"/>
    <w:rsid w:val="00643465"/>
    <w:rsid w:val="006435F3"/>
    <w:rsid w:val="0064373D"/>
    <w:rsid w:val="00643C19"/>
    <w:rsid w:val="00643D6B"/>
    <w:rsid w:val="0064438E"/>
    <w:rsid w:val="006446AF"/>
    <w:rsid w:val="0064490C"/>
    <w:rsid w:val="0064494A"/>
    <w:rsid w:val="00644A55"/>
    <w:rsid w:val="00644B63"/>
    <w:rsid w:val="00644C08"/>
    <w:rsid w:val="006450F1"/>
    <w:rsid w:val="00645272"/>
    <w:rsid w:val="006452B9"/>
    <w:rsid w:val="00645698"/>
    <w:rsid w:val="006456D3"/>
    <w:rsid w:val="0064593C"/>
    <w:rsid w:val="00645ADD"/>
    <w:rsid w:val="00645EF8"/>
    <w:rsid w:val="00645FCA"/>
    <w:rsid w:val="0064621C"/>
    <w:rsid w:val="00646322"/>
    <w:rsid w:val="006463BA"/>
    <w:rsid w:val="00646732"/>
    <w:rsid w:val="006467BB"/>
    <w:rsid w:val="00646B7B"/>
    <w:rsid w:val="00646BBA"/>
    <w:rsid w:val="00646D89"/>
    <w:rsid w:val="00646FB0"/>
    <w:rsid w:val="006471CD"/>
    <w:rsid w:val="0064740A"/>
    <w:rsid w:val="006476ED"/>
    <w:rsid w:val="00647ACC"/>
    <w:rsid w:val="00650007"/>
    <w:rsid w:val="00650285"/>
    <w:rsid w:val="00650408"/>
    <w:rsid w:val="00650537"/>
    <w:rsid w:val="0065071F"/>
    <w:rsid w:val="00650780"/>
    <w:rsid w:val="00650B22"/>
    <w:rsid w:val="00650BB2"/>
    <w:rsid w:val="00650DBB"/>
    <w:rsid w:val="00650DCA"/>
    <w:rsid w:val="00651066"/>
    <w:rsid w:val="006511FD"/>
    <w:rsid w:val="006511FE"/>
    <w:rsid w:val="0065139A"/>
    <w:rsid w:val="00651466"/>
    <w:rsid w:val="00651831"/>
    <w:rsid w:val="00651842"/>
    <w:rsid w:val="0065188E"/>
    <w:rsid w:val="006519ED"/>
    <w:rsid w:val="00651BFB"/>
    <w:rsid w:val="0065208F"/>
    <w:rsid w:val="006523B6"/>
    <w:rsid w:val="006525C7"/>
    <w:rsid w:val="00652792"/>
    <w:rsid w:val="00652881"/>
    <w:rsid w:val="00652CA9"/>
    <w:rsid w:val="00652EA5"/>
    <w:rsid w:val="0065360A"/>
    <w:rsid w:val="00653674"/>
    <w:rsid w:val="00653D78"/>
    <w:rsid w:val="00653D9C"/>
    <w:rsid w:val="00653F1F"/>
    <w:rsid w:val="00653F51"/>
    <w:rsid w:val="006541D8"/>
    <w:rsid w:val="00654464"/>
    <w:rsid w:val="006544E3"/>
    <w:rsid w:val="00654525"/>
    <w:rsid w:val="006547FF"/>
    <w:rsid w:val="00654EBA"/>
    <w:rsid w:val="00654EE0"/>
    <w:rsid w:val="00655463"/>
    <w:rsid w:val="0065557D"/>
    <w:rsid w:val="006556FF"/>
    <w:rsid w:val="006557B5"/>
    <w:rsid w:val="00655AAF"/>
    <w:rsid w:val="00655B1A"/>
    <w:rsid w:val="00655B99"/>
    <w:rsid w:val="00655D02"/>
    <w:rsid w:val="00656026"/>
    <w:rsid w:val="00656065"/>
    <w:rsid w:val="00656068"/>
    <w:rsid w:val="0065606B"/>
    <w:rsid w:val="00656547"/>
    <w:rsid w:val="0065655F"/>
    <w:rsid w:val="00656718"/>
    <w:rsid w:val="00656832"/>
    <w:rsid w:val="0065698C"/>
    <w:rsid w:val="00656A80"/>
    <w:rsid w:val="00656C54"/>
    <w:rsid w:val="006573AC"/>
    <w:rsid w:val="006574EE"/>
    <w:rsid w:val="00657629"/>
    <w:rsid w:val="00657894"/>
    <w:rsid w:val="006579C5"/>
    <w:rsid w:val="00657B84"/>
    <w:rsid w:val="00657B98"/>
    <w:rsid w:val="00657CD3"/>
    <w:rsid w:val="006600DA"/>
    <w:rsid w:val="006600F3"/>
    <w:rsid w:val="00660371"/>
    <w:rsid w:val="00660672"/>
    <w:rsid w:val="006606B0"/>
    <w:rsid w:val="00660729"/>
    <w:rsid w:val="00660B50"/>
    <w:rsid w:val="00660FF1"/>
    <w:rsid w:val="0066107F"/>
    <w:rsid w:val="006611F0"/>
    <w:rsid w:val="00661203"/>
    <w:rsid w:val="006612EC"/>
    <w:rsid w:val="00661317"/>
    <w:rsid w:val="00661518"/>
    <w:rsid w:val="0066166F"/>
    <w:rsid w:val="00661799"/>
    <w:rsid w:val="006617D2"/>
    <w:rsid w:val="00661A82"/>
    <w:rsid w:val="00661B6D"/>
    <w:rsid w:val="00661D30"/>
    <w:rsid w:val="00661F0A"/>
    <w:rsid w:val="00662470"/>
    <w:rsid w:val="00662571"/>
    <w:rsid w:val="0066289C"/>
    <w:rsid w:val="0066293B"/>
    <w:rsid w:val="00662959"/>
    <w:rsid w:val="006629EC"/>
    <w:rsid w:val="00662D7F"/>
    <w:rsid w:val="00662FD7"/>
    <w:rsid w:val="00663275"/>
    <w:rsid w:val="00663313"/>
    <w:rsid w:val="006636A9"/>
    <w:rsid w:val="006638CE"/>
    <w:rsid w:val="00663CCD"/>
    <w:rsid w:val="00663CDB"/>
    <w:rsid w:val="00663D23"/>
    <w:rsid w:val="0066450F"/>
    <w:rsid w:val="006648D1"/>
    <w:rsid w:val="006649BB"/>
    <w:rsid w:val="00664B67"/>
    <w:rsid w:val="00664E93"/>
    <w:rsid w:val="00664EE5"/>
    <w:rsid w:val="0066501E"/>
    <w:rsid w:val="0066505D"/>
    <w:rsid w:val="00665207"/>
    <w:rsid w:val="00665597"/>
    <w:rsid w:val="0066587D"/>
    <w:rsid w:val="00665FAF"/>
    <w:rsid w:val="006661E7"/>
    <w:rsid w:val="00666342"/>
    <w:rsid w:val="006663E3"/>
    <w:rsid w:val="00666458"/>
    <w:rsid w:val="0066658E"/>
    <w:rsid w:val="00666603"/>
    <w:rsid w:val="00666783"/>
    <w:rsid w:val="006668F6"/>
    <w:rsid w:val="00666B9A"/>
    <w:rsid w:val="00666D1A"/>
    <w:rsid w:val="00666F60"/>
    <w:rsid w:val="00666FD6"/>
    <w:rsid w:val="0066704F"/>
    <w:rsid w:val="00667064"/>
    <w:rsid w:val="00667097"/>
    <w:rsid w:val="006670A3"/>
    <w:rsid w:val="00667241"/>
    <w:rsid w:val="00667561"/>
    <w:rsid w:val="00667756"/>
    <w:rsid w:val="00667D14"/>
    <w:rsid w:val="00667D46"/>
    <w:rsid w:val="00667E49"/>
    <w:rsid w:val="00667EDA"/>
    <w:rsid w:val="00670238"/>
    <w:rsid w:val="006702E5"/>
    <w:rsid w:val="00670425"/>
    <w:rsid w:val="0067053B"/>
    <w:rsid w:val="0067059C"/>
    <w:rsid w:val="0067070F"/>
    <w:rsid w:val="00670820"/>
    <w:rsid w:val="00670F87"/>
    <w:rsid w:val="0067111C"/>
    <w:rsid w:val="00671125"/>
    <w:rsid w:val="00671513"/>
    <w:rsid w:val="0067168D"/>
    <w:rsid w:val="00671837"/>
    <w:rsid w:val="00671AA9"/>
    <w:rsid w:val="00671BCF"/>
    <w:rsid w:val="00671C13"/>
    <w:rsid w:val="00671DD7"/>
    <w:rsid w:val="00671DF8"/>
    <w:rsid w:val="00671E3B"/>
    <w:rsid w:val="00671E98"/>
    <w:rsid w:val="00671F3F"/>
    <w:rsid w:val="00671FA7"/>
    <w:rsid w:val="006720CC"/>
    <w:rsid w:val="00672224"/>
    <w:rsid w:val="00672465"/>
    <w:rsid w:val="0067283F"/>
    <w:rsid w:val="0067291E"/>
    <w:rsid w:val="00672AB8"/>
    <w:rsid w:val="00672B78"/>
    <w:rsid w:val="00672DAB"/>
    <w:rsid w:val="006730C1"/>
    <w:rsid w:val="0067313C"/>
    <w:rsid w:val="006731B4"/>
    <w:rsid w:val="00673221"/>
    <w:rsid w:val="00673266"/>
    <w:rsid w:val="00673374"/>
    <w:rsid w:val="00673545"/>
    <w:rsid w:val="00673600"/>
    <w:rsid w:val="00673A1D"/>
    <w:rsid w:val="00673DAC"/>
    <w:rsid w:val="0067401E"/>
    <w:rsid w:val="0067414C"/>
    <w:rsid w:val="006741A5"/>
    <w:rsid w:val="00674626"/>
    <w:rsid w:val="00674637"/>
    <w:rsid w:val="00674B71"/>
    <w:rsid w:val="00674D05"/>
    <w:rsid w:val="006750D0"/>
    <w:rsid w:val="006753C3"/>
    <w:rsid w:val="006754C0"/>
    <w:rsid w:val="006755ED"/>
    <w:rsid w:val="0067596D"/>
    <w:rsid w:val="00675C1C"/>
    <w:rsid w:val="00675D48"/>
    <w:rsid w:val="00676066"/>
    <w:rsid w:val="00676143"/>
    <w:rsid w:val="0067636E"/>
    <w:rsid w:val="006764F9"/>
    <w:rsid w:val="00676639"/>
    <w:rsid w:val="006768A0"/>
    <w:rsid w:val="00676B45"/>
    <w:rsid w:val="00676FEA"/>
    <w:rsid w:val="00677243"/>
    <w:rsid w:val="006773B9"/>
    <w:rsid w:val="00677581"/>
    <w:rsid w:val="0067769B"/>
    <w:rsid w:val="0067786B"/>
    <w:rsid w:val="00677AEA"/>
    <w:rsid w:val="00677D78"/>
    <w:rsid w:val="00677E2E"/>
    <w:rsid w:val="00680067"/>
    <w:rsid w:val="006804DF"/>
    <w:rsid w:val="006807F0"/>
    <w:rsid w:val="00680921"/>
    <w:rsid w:val="00680979"/>
    <w:rsid w:val="006809D6"/>
    <w:rsid w:val="00680A39"/>
    <w:rsid w:val="00680B5C"/>
    <w:rsid w:val="00680D5F"/>
    <w:rsid w:val="00680F0B"/>
    <w:rsid w:val="00680F64"/>
    <w:rsid w:val="00681022"/>
    <w:rsid w:val="0068135E"/>
    <w:rsid w:val="006813E4"/>
    <w:rsid w:val="0068151A"/>
    <w:rsid w:val="00681847"/>
    <w:rsid w:val="00681866"/>
    <w:rsid w:val="00681A91"/>
    <w:rsid w:val="00681B8B"/>
    <w:rsid w:val="00681C46"/>
    <w:rsid w:val="006822C1"/>
    <w:rsid w:val="006822EB"/>
    <w:rsid w:val="006823AB"/>
    <w:rsid w:val="00682450"/>
    <w:rsid w:val="00683120"/>
    <w:rsid w:val="0068316C"/>
    <w:rsid w:val="0068317C"/>
    <w:rsid w:val="00683967"/>
    <w:rsid w:val="00683B02"/>
    <w:rsid w:val="00683BD0"/>
    <w:rsid w:val="00683D2F"/>
    <w:rsid w:val="00683EBB"/>
    <w:rsid w:val="00683FCD"/>
    <w:rsid w:val="00684153"/>
    <w:rsid w:val="00684351"/>
    <w:rsid w:val="00684672"/>
    <w:rsid w:val="006846E6"/>
    <w:rsid w:val="006847A8"/>
    <w:rsid w:val="00684889"/>
    <w:rsid w:val="00684A29"/>
    <w:rsid w:val="00684B94"/>
    <w:rsid w:val="00685140"/>
    <w:rsid w:val="006852B7"/>
    <w:rsid w:val="006852C3"/>
    <w:rsid w:val="0068535E"/>
    <w:rsid w:val="0068586A"/>
    <w:rsid w:val="006858F0"/>
    <w:rsid w:val="0068595B"/>
    <w:rsid w:val="00685968"/>
    <w:rsid w:val="0068613B"/>
    <w:rsid w:val="006862C6"/>
    <w:rsid w:val="00686315"/>
    <w:rsid w:val="00686469"/>
    <w:rsid w:val="006865CF"/>
    <w:rsid w:val="00686A19"/>
    <w:rsid w:val="00687121"/>
    <w:rsid w:val="00687253"/>
    <w:rsid w:val="00687340"/>
    <w:rsid w:val="006874CB"/>
    <w:rsid w:val="006877F2"/>
    <w:rsid w:val="00687842"/>
    <w:rsid w:val="00687FB6"/>
    <w:rsid w:val="006903B2"/>
    <w:rsid w:val="00690574"/>
    <w:rsid w:val="00690658"/>
    <w:rsid w:val="006907B1"/>
    <w:rsid w:val="006907B6"/>
    <w:rsid w:val="00691161"/>
    <w:rsid w:val="0069157C"/>
    <w:rsid w:val="00691743"/>
    <w:rsid w:val="006917E4"/>
    <w:rsid w:val="006918B8"/>
    <w:rsid w:val="00691B68"/>
    <w:rsid w:val="00691B83"/>
    <w:rsid w:val="00691D11"/>
    <w:rsid w:val="006923D1"/>
    <w:rsid w:val="00692417"/>
    <w:rsid w:val="006926D4"/>
    <w:rsid w:val="00692A0B"/>
    <w:rsid w:val="00692B70"/>
    <w:rsid w:val="00692C24"/>
    <w:rsid w:val="00693386"/>
    <w:rsid w:val="006933EE"/>
    <w:rsid w:val="006938B2"/>
    <w:rsid w:val="0069390B"/>
    <w:rsid w:val="00693A3E"/>
    <w:rsid w:val="00693C1C"/>
    <w:rsid w:val="00693CCA"/>
    <w:rsid w:val="00693E56"/>
    <w:rsid w:val="00693EA1"/>
    <w:rsid w:val="006941D7"/>
    <w:rsid w:val="00694492"/>
    <w:rsid w:val="006944EF"/>
    <w:rsid w:val="006948F3"/>
    <w:rsid w:val="00694F90"/>
    <w:rsid w:val="0069518D"/>
    <w:rsid w:val="006952C0"/>
    <w:rsid w:val="00695513"/>
    <w:rsid w:val="006957EA"/>
    <w:rsid w:val="00695F49"/>
    <w:rsid w:val="0069609F"/>
    <w:rsid w:val="006962E5"/>
    <w:rsid w:val="00696440"/>
    <w:rsid w:val="006966D6"/>
    <w:rsid w:val="00696716"/>
    <w:rsid w:val="00696A12"/>
    <w:rsid w:val="00696D44"/>
    <w:rsid w:val="00696DDC"/>
    <w:rsid w:val="00697164"/>
    <w:rsid w:val="00697227"/>
    <w:rsid w:val="006973C1"/>
    <w:rsid w:val="006974AA"/>
    <w:rsid w:val="00697B9A"/>
    <w:rsid w:val="00697BDD"/>
    <w:rsid w:val="00697D49"/>
    <w:rsid w:val="00697EA8"/>
    <w:rsid w:val="006A03BA"/>
    <w:rsid w:val="006A03ED"/>
    <w:rsid w:val="006A092B"/>
    <w:rsid w:val="006A0E80"/>
    <w:rsid w:val="006A1003"/>
    <w:rsid w:val="006A101A"/>
    <w:rsid w:val="006A1062"/>
    <w:rsid w:val="006A1357"/>
    <w:rsid w:val="006A1486"/>
    <w:rsid w:val="006A15E7"/>
    <w:rsid w:val="006A1623"/>
    <w:rsid w:val="006A1679"/>
    <w:rsid w:val="006A171D"/>
    <w:rsid w:val="006A1755"/>
    <w:rsid w:val="006A195D"/>
    <w:rsid w:val="006A1A8C"/>
    <w:rsid w:val="006A1B7C"/>
    <w:rsid w:val="006A1B91"/>
    <w:rsid w:val="006A1C89"/>
    <w:rsid w:val="006A1CF7"/>
    <w:rsid w:val="006A1E10"/>
    <w:rsid w:val="006A1E8F"/>
    <w:rsid w:val="006A2263"/>
    <w:rsid w:val="006A2426"/>
    <w:rsid w:val="006A2479"/>
    <w:rsid w:val="006A25A7"/>
    <w:rsid w:val="006A28BD"/>
    <w:rsid w:val="006A2A09"/>
    <w:rsid w:val="006A2B2C"/>
    <w:rsid w:val="006A2CC9"/>
    <w:rsid w:val="006A2DF4"/>
    <w:rsid w:val="006A2F87"/>
    <w:rsid w:val="006A313F"/>
    <w:rsid w:val="006A3500"/>
    <w:rsid w:val="006A356C"/>
    <w:rsid w:val="006A3787"/>
    <w:rsid w:val="006A3B0F"/>
    <w:rsid w:val="006A3C21"/>
    <w:rsid w:val="006A3D9E"/>
    <w:rsid w:val="006A4285"/>
    <w:rsid w:val="006A42BF"/>
    <w:rsid w:val="006A4532"/>
    <w:rsid w:val="006A453A"/>
    <w:rsid w:val="006A4820"/>
    <w:rsid w:val="006A49CF"/>
    <w:rsid w:val="006A569D"/>
    <w:rsid w:val="006A57B9"/>
    <w:rsid w:val="006A5804"/>
    <w:rsid w:val="006A587C"/>
    <w:rsid w:val="006A5930"/>
    <w:rsid w:val="006A5E67"/>
    <w:rsid w:val="006A5EA9"/>
    <w:rsid w:val="006A62BC"/>
    <w:rsid w:val="006A6501"/>
    <w:rsid w:val="006A6518"/>
    <w:rsid w:val="006A6864"/>
    <w:rsid w:val="006A6B5B"/>
    <w:rsid w:val="006A6C64"/>
    <w:rsid w:val="006A6E69"/>
    <w:rsid w:val="006A7199"/>
    <w:rsid w:val="006A7397"/>
    <w:rsid w:val="006A7462"/>
    <w:rsid w:val="006A754A"/>
    <w:rsid w:val="006A7566"/>
    <w:rsid w:val="006A760E"/>
    <w:rsid w:val="006A7AEE"/>
    <w:rsid w:val="006A7BE7"/>
    <w:rsid w:val="006A7DFA"/>
    <w:rsid w:val="006B009A"/>
    <w:rsid w:val="006B00D4"/>
    <w:rsid w:val="006B0105"/>
    <w:rsid w:val="006B0249"/>
    <w:rsid w:val="006B02A2"/>
    <w:rsid w:val="006B0597"/>
    <w:rsid w:val="006B07D0"/>
    <w:rsid w:val="006B08E5"/>
    <w:rsid w:val="006B0B12"/>
    <w:rsid w:val="006B0E53"/>
    <w:rsid w:val="006B12B3"/>
    <w:rsid w:val="006B19DB"/>
    <w:rsid w:val="006B1A0A"/>
    <w:rsid w:val="006B1C76"/>
    <w:rsid w:val="006B1F0F"/>
    <w:rsid w:val="006B2337"/>
    <w:rsid w:val="006B25E0"/>
    <w:rsid w:val="006B2BD9"/>
    <w:rsid w:val="006B2CA0"/>
    <w:rsid w:val="006B2E08"/>
    <w:rsid w:val="006B2E22"/>
    <w:rsid w:val="006B327C"/>
    <w:rsid w:val="006B3528"/>
    <w:rsid w:val="006B396A"/>
    <w:rsid w:val="006B3B35"/>
    <w:rsid w:val="006B3B55"/>
    <w:rsid w:val="006B3B78"/>
    <w:rsid w:val="006B44EE"/>
    <w:rsid w:val="006B4528"/>
    <w:rsid w:val="006B460B"/>
    <w:rsid w:val="006B489E"/>
    <w:rsid w:val="006B4985"/>
    <w:rsid w:val="006B4C58"/>
    <w:rsid w:val="006B4D95"/>
    <w:rsid w:val="006B4FB8"/>
    <w:rsid w:val="006B4FED"/>
    <w:rsid w:val="006B50B0"/>
    <w:rsid w:val="006B5137"/>
    <w:rsid w:val="006B51CB"/>
    <w:rsid w:val="006B5535"/>
    <w:rsid w:val="006B56AD"/>
    <w:rsid w:val="006B5BB6"/>
    <w:rsid w:val="006B5E03"/>
    <w:rsid w:val="006B5F61"/>
    <w:rsid w:val="006B5F64"/>
    <w:rsid w:val="006B5F7F"/>
    <w:rsid w:val="006B6253"/>
    <w:rsid w:val="006B6369"/>
    <w:rsid w:val="006B64C4"/>
    <w:rsid w:val="006B6B31"/>
    <w:rsid w:val="006B6C41"/>
    <w:rsid w:val="006B6F0F"/>
    <w:rsid w:val="006B7423"/>
    <w:rsid w:val="006B75E9"/>
    <w:rsid w:val="006B766B"/>
    <w:rsid w:val="006B77B3"/>
    <w:rsid w:val="006B7999"/>
    <w:rsid w:val="006B7AC1"/>
    <w:rsid w:val="006B7B94"/>
    <w:rsid w:val="006B7EDA"/>
    <w:rsid w:val="006B7FC5"/>
    <w:rsid w:val="006C0041"/>
    <w:rsid w:val="006C032F"/>
    <w:rsid w:val="006C05CC"/>
    <w:rsid w:val="006C0946"/>
    <w:rsid w:val="006C0952"/>
    <w:rsid w:val="006C096B"/>
    <w:rsid w:val="006C0971"/>
    <w:rsid w:val="006C09B4"/>
    <w:rsid w:val="006C0A2C"/>
    <w:rsid w:val="006C0AD9"/>
    <w:rsid w:val="006C1218"/>
    <w:rsid w:val="006C12EA"/>
    <w:rsid w:val="006C1465"/>
    <w:rsid w:val="006C146A"/>
    <w:rsid w:val="006C14B2"/>
    <w:rsid w:val="006C1726"/>
    <w:rsid w:val="006C172E"/>
    <w:rsid w:val="006C1897"/>
    <w:rsid w:val="006C18A6"/>
    <w:rsid w:val="006C1A3F"/>
    <w:rsid w:val="006C1A7E"/>
    <w:rsid w:val="006C1D2E"/>
    <w:rsid w:val="006C1FA9"/>
    <w:rsid w:val="006C22D7"/>
    <w:rsid w:val="006C2692"/>
    <w:rsid w:val="006C2A3D"/>
    <w:rsid w:val="006C2B47"/>
    <w:rsid w:val="006C2BC9"/>
    <w:rsid w:val="006C3049"/>
    <w:rsid w:val="006C3262"/>
    <w:rsid w:val="006C32BB"/>
    <w:rsid w:val="006C33E7"/>
    <w:rsid w:val="006C3753"/>
    <w:rsid w:val="006C37D5"/>
    <w:rsid w:val="006C392B"/>
    <w:rsid w:val="006C3F55"/>
    <w:rsid w:val="006C4274"/>
    <w:rsid w:val="006C4320"/>
    <w:rsid w:val="006C44F6"/>
    <w:rsid w:val="006C4704"/>
    <w:rsid w:val="006C491C"/>
    <w:rsid w:val="006C518B"/>
    <w:rsid w:val="006C5B01"/>
    <w:rsid w:val="006C6189"/>
    <w:rsid w:val="006C639C"/>
    <w:rsid w:val="006C65BC"/>
    <w:rsid w:val="006C6738"/>
    <w:rsid w:val="006C69D0"/>
    <w:rsid w:val="006C6BF8"/>
    <w:rsid w:val="006C6CFF"/>
    <w:rsid w:val="006C7273"/>
    <w:rsid w:val="006C7354"/>
    <w:rsid w:val="006C745B"/>
    <w:rsid w:val="006C74E3"/>
    <w:rsid w:val="006C74F7"/>
    <w:rsid w:val="006C75A5"/>
    <w:rsid w:val="006C777C"/>
    <w:rsid w:val="006C7B17"/>
    <w:rsid w:val="006C7B5D"/>
    <w:rsid w:val="006C7C29"/>
    <w:rsid w:val="006D02E8"/>
    <w:rsid w:val="006D078E"/>
    <w:rsid w:val="006D0836"/>
    <w:rsid w:val="006D0A46"/>
    <w:rsid w:val="006D0A51"/>
    <w:rsid w:val="006D0DC7"/>
    <w:rsid w:val="006D0F41"/>
    <w:rsid w:val="006D0FA1"/>
    <w:rsid w:val="006D100C"/>
    <w:rsid w:val="006D109A"/>
    <w:rsid w:val="006D1173"/>
    <w:rsid w:val="006D1363"/>
    <w:rsid w:val="006D146E"/>
    <w:rsid w:val="006D16C8"/>
    <w:rsid w:val="006D16E5"/>
    <w:rsid w:val="006D1814"/>
    <w:rsid w:val="006D1B5C"/>
    <w:rsid w:val="006D1CFA"/>
    <w:rsid w:val="006D1DF4"/>
    <w:rsid w:val="006D2301"/>
    <w:rsid w:val="006D245E"/>
    <w:rsid w:val="006D24B5"/>
    <w:rsid w:val="006D2680"/>
    <w:rsid w:val="006D294B"/>
    <w:rsid w:val="006D2C5E"/>
    <w:rsid w:val="006D2E19"/>
    <w:rsid w:val="006D2EF9"/>
    <w:rsid w:val="006D36BA"/>
    <w:rsid w:val="006D3906"/>
    <w:rsid w:val="006D3E62"/>
    <w:rsid w:val="006D447C"/>
    <w:rsid w:val="006D461F"/>
    <w:rsid w:val="006D49F5"/>
    <w:rsid w:val="006D4A1F"/>
    <w:rsid w:val="006D4CB9"/>
    <w:rsid w:val="006D4FEE"/>
    <w:rsid w:val="006D516E"/>
    <w:rsid w:val="006D56FD"/>
    <w:rsid w:val="006D575A"/>
    <w:rsid w:val="006D5975"/>
    <w:rsid w:val="006D5BBD"/>
    <w:rsid w:val="006D5D1E"/>
    <w:rsid w:val="006D5F6B"/>
    <w:rsid w:val="006D6220"/>
    <w:rsid w:val="006D64C8"/>
    <w:rsid w:val="006D6786"/>
    <w:rsid w:val="006D6A36"/>
    <w:rsid w:val="006D6C12"/>
    <w:rsid w:val="006D6DA5"/>
    <w:rsid w:val="006D72A8"/>
    <w:rsid w:val="006D7644"/>
    <w:rsid w:val="006D76B9"/>
    <w:rsid w:val="006D79F2"/>
    <w:rsid w:val="006E038E"/>
    <w:rsid w:val="006E03F0"/>
    <w:rsid w:val="006E0447"/>
    <w:rsid w:val="006E0972"/>
    <w:rsid w:val="006E0979"/>
    <w:rsid w:val="006E0C96"/>
    <w:rsid w:val="006E0CDE"/>
    <w:rsid w:val="006E0E2B"/>
    <w:rsid w:val="006E1644"/>
    <w:rsid w:val="006E17E0"/>
    <w:rsid w:val="006E199D"/>
    <w:rsid w:val="006E1BA9"/>
    <w:rsid w:val="006E1EB0"/>
    <w:rsid w:val="006E1FBE"/>
    <w:rsid w:val="006E2492"/>
    <w:rsid w:val="006E24F5"/>
    <w:rsid w:val="006E27BD"/>
    <w:rsid w:val="006E2A64"/>
    <w:rsid w:val="006E2BCC"/>
    <w:rsid w:val="006E2D6C"/>
    <w:rsid w:val="006E2E29"/>
    <w:rsid w:val="006E2FD9"/>
    <w:rsid w:val="006E3019"/>
    <w:rsid w:val="006E30DA"/>
    <w:rsid w:val="006E3161"/>
    <w:rsid w:val="006E33F4"/>
    <w:rsid w:val="006E36AB"/>
    <w:rsid w:val="006E378D"/>
    <w:rsid w:val="006E37D0"/>
    <w:rsid w:val="006E3961"/>
    <w:rsid w:val="006E3A21"/>
    <w:rsid w:val="006E3B99"/>
    <w:rsid w:val="006E3C19"/>
    <w:rsid w:val="006E3CD0"/>
    <w:rsid w:val="006E47C2"/>
    <w:rsid w:val="006E47CF"/>
    <w:rsid w:val="006E4C7D"/>
    <w:rsid w:val="006E4F6F"/>
    <w:rsid w:val="006E4F84"/>
    <w:rsid w:val="006E5318"/>
    <w:rsid w:val="006E5336"/>
    <w:rsid w:val="006E59C2"/>
    <w:rsid w:val="006E5C24"/>
    <w:rsid w:val="006E6512"/>
    <w:rsid w:val="006E65DE"/>
    <w:rsid w:val="006E68E3"/>
    <w:rsid w:val="006E692C"/>
    <w:rsid w:val="006E698D"/>
    <w:rsid w:val="006E6AF1"/>
    <w:rsid w:val="006E6DE1"/>
    <w:rsid w:val="006E6F1C"/>
    <w:rsid w:val="006E740F"/>
    <w:rsid w:val="006E7521"/>
    <w:rsid w:val="006E75BC"/>
    <w:rsid w:val="006E76D8"/>
    <w:rsid w:val="006E785B"/>
    <w:rsid w:val="006E78E4"/>
    <w:rsid w:val="006E7BE2"/>
    <w:rsid w:val="006E7D27"/>
    <w:rsid w:val="006E7F9F"/>
    <w:rsid w:val="006F02D3"/>
    <w:rsid w:val="006F091F"/>
    <w:rsid w:val="006F0974"/>
    <w:rsid w:val="006F09CF"/>
    <w:rsid w:val="006F0CE8"/>
    <w:rsid w:val="006F0D69"/>
    <w:rsid w:val="006F0DFF"/>
    <w:rsid w:val="006F0F01"/>
    <w:rsid w:val="006F0F1F"/>
    <w:rsid w:val="006F0FB0"/>
    <w:rsid w:val="006F10BE"/>
    <w:rsid w:val="006F11CA"/>
    <w:rsid w:val="006F1305"/>
    <w:rsid w:val="006F1459"/>
    <w:rsid w:val="006F16CC"/>
    <w:rsid w:val="006F1A15"/>
    <w:rsid w:val="006F1B9B"/>
    <w:rsid w:val="006F1BA1"/>
    <w:rsid w:val="006F1C03"/>
    <w:rsid w:val="006F1D72"/>
    <w:rsid w:val="006F2113"/>
    <w:rsid w:val="006F22F8"/>
    <w:rsid w:val="006F2499"/>
    <w:rsid w:val="006F2710"/>
    <w:rsid w:val="006F2F5A"/>
    <w:rsid w:val="006F3050"/>
    <w:rsid w:val="006F308B"/>
    <w:rsid w:val="006F31EF"/>
    <w:rsid w:val="006F3769"/>
    <w:rsid w:val="006F377E"/>
    <w:rsid w:val="006F396F"/>
    <w:rsid w:val="006F3ACE"/>
    <w:rsid w:val="006F3AEF"/>
    <w:rsid w:val="006F3FEC"/>
    <w:rsid w:val="006F41F5"/>
    <w:rsid w:val="006F42A6"/>
    <w:rsid w:val="006F4ABB"/>
    <w:rsid w:val="006F4C61"/>
    <w:rsid w:val="006F4EF4"/>
    <w:rsid w:val="006F50F4"/>
    <w:rsid w:val="006F5654"/>
    <w:rsid w:val="006F56DE"/>
    <w:rsid w:val="006F5912"/>
    <w:rsid w:val="006F5EA8"/>
    <w:rsid w:val="006F600E"/>
    <w:rsid w:val="006F613C"/>
    <w:rsid w:val="006F62E1"/>
    <w:rsid w:val="006F62F8"/>
    <w:rsid w:val="006F6573"/>
    <w:rsid w:val="006F708E"/>
    <w:rsid w:val="006F7228"/>
    <w:rsid w:val="006F738E"/>
    <w:rsid w:val="006F76AC"/>
    <w:rsid w:val="006F7851"/>
    <w:rsid w:val="006F7AB0"/>
    <w:rsid w:val="006F7E74"/>
    <w:rsid w:val="006F7F73"/>
    <w:rsid w:val="0070013E"/>
    <w:rsid w:val="00700399"/>
    <w:rsid w:val="007005D8"/>
    <w:rsid w:val="00700817"/>
    <w:rsid w:val="00700999"/>
    <w:rsid w:val="00700AC8"/>
    <w:rsid w:val="00700B99"/>
    <w:rsid w:val="00700C72"/>
    <w:rsid w:val="00700FAB"/>
    <w:rsid w:val="007013C8"/>
    <w:rsid w:val="007019AC"/>
    <w:rsid w:val="00701DB6"/>
    <w:rsid w:val="00701EAC"/>
    <w:rsid w:val="007021C7"/>
    <w:rsid w:val="007022EC"/>
    <w:rsid w:val="00702447"/>
    <w:rsid w:val="00702A21"/>
    <w:rsid w:val="00702B86"/>
    <w:rsid w:val="007031F6"/>
    <w:rsid w:val="007034F6"/>
    <w:rsid w:val="00703575"/>
    <w:rsid w:val="00703837"/>
    <w:rsid w:val="0070383C"/>
    <w:rsid w:val="00703B5B"/>
    <w:rsid w:val="00703B6D"/>
    <w:rsid w:val="00703BF8"/>
    <w:rsid w:val="00703D17"/>
    <w:rsid w:val="00703F1C"/>
    <w:rsid w:val="00704008"/>
    <w:rsid w:val="0070424F"/>
    <w:rsid w:val="00704515"/>
    <w:rsid w:val="00704869"/>
    <w:rsid w:val="007048DF"/>
    <w:rsid w:val="007048F9"/>
    <w:rsid w:val="00704AFB"/>
    <w:rsid w:val="00704B34"/>
    <w:rsid w:val="00704C57"/>
    <w:rsid w:val="00704CE0"/>
    <w:rsid w:val="0070526F"/>
    <w:rsid w:val="007052A0"/>
    <w:rsid w:val="00705729"/>
    <w:rsid w:val="00705782"/>
    <w:rsid w:val="00705850"/>
    <w:rsid w:val="00705AA2"/>
    <w:rsid w:val="00705B70"/>
    <w:rsid w:val="00705CB8"/>
    <w:rsid w:val="00705F3D"/>
    <w:rsid w:val="0070618A"/>
    <w:rsid w:val="007061F7"/>
    <w:rsid w:val="00706433"/>
    <w:rsid w:val="00706529"/>
    <w:rsid w:val="00706AEE"/>
    <w:rsid w:val="00706BA2"/>
    <w:rsid w:val="00707063"/>
    <w:rsid w:val="0070732B"/>
    <w:rsid w:val="007076F8"/>
    <w:rsid w:val="00707BCD"/>
    <w:rsid w:val="00707E05"/>
    <w:rsid w:val="00707E15"/>
    <w:rsid w:val="0071010D"/>
    <w:rsid w:val="007102B3"/>
    <w:rsid w:val="007108F2"/>
    <w:rsid w:val="00710C9B"/>
    <w:rsid w:val="0071102D"/>
    <w:rsid w:val="007113B6"/>
    <w:rsid w:val="007114C9"/>
    <w:rsid w:val="00711734"/>
    <w:rsid w:val="00711884"/>
    <w:rsid w:val="00711CF4"/>
    <w:rsid w:val="00711D21"/>
    <w:rsid w:val="00711E8A"/>
    <w:rsid w:val="0071226C"/>
    <w:rsid w:val="007122BD"/>
    <w:rsid w:val="007123E0"/>
    <w:rsid w:val="0071265D"/>
    <w:rsid w:val="00712797"/>
    <w:rsid w:val="007127FB"/>
    <w:rsid w:val="00712981"/>
    <w:rsid w:val="00712A42"/>
    <w:rsid w:val="00712C38"/>
    <w:rsid w:val="00712DC5"/>
    <w:rsid w:val="00712DF6"/>
    <w:rsid w:val="00712FB7"/>
    <w:rsid w:val="00713434"/>
    <w:rsid w:val="007134CD"/>
    <w:rsid w:val="007135A1"/>
    <w:rsid w:val="00713658"/>
    <w:rsid w:val="00713F2A"/>
    <w:rsid w:val="00713F3B"/>
    <w:rsid w:val="0071448A"/>
    <w:rsid w:val="007144F7"/>
    <w:rsid w:val="00714632"/>
    <w:rsid w:val="007147BA"/>
    <w:rsid w:val="007148C5"/>
    <w:rsid w:val="00714D0D"/>
    <w:rsid w:val="00714D66"/>
    <w:rsid w:val="00715300"/>
    <w:rsid w:val="007153EF"/>
    <w:rsid w:val="00715551"/>
    <w:rsid w:val="00715EBD"/>
    <w:rsid w:val="00715EEB"/>
    <w:rsid w:val="00716537"/>
    <w:rsid w:val="007168D2"/>
    <w:rsid w:val="00716B11"/>
    <w:rsid w:val="00716D4A"/>
    <w:rsid w:val="00717024"/>
    <w:rsid w:val="0071708F"/>
    <w:rsid w:val="007170CB"/>
    <w:rsid w:val="00717403"/>
    <w:rsid w:val="00717617"/>
    <w:rsid w:val="00717835"/>
    <w:rsid w:val="0071784F"/>
    <w:rsid w:val="0071789D"/>
    <w:rsid w:val="00717909"/>
    <w:rsid w:val="00717928"/>
    <w:rsid w:val="00717B5E"/>
    <w:rsid w:val="00717E1F"/>
    <w:rsid w:val="00720113"/>
    <w:rsid w:val="00720330"/>
    <w:rsid w:val="00720483"/>
    <w:rsid w:val="00720621"/>
    <w:rsid w:val="00720637"/>
    <w:rsid w:val="007206BD"/>
    <w:rsid w:val="007207B1"/>
    <w:rsid w:val="007207D3"/>
    <w:rsid w:val="007208C8"/>
    <w:rsid w:val="0072093D"/>
    <w:rsid w:val="0072095A"/>
    <w:rsid w:val="00720AFA"/>
    <w:rsid w:val="00720E77"/>
    <w:rsid w:val="00720F57"/>
    <w:rsid w:val="007211D5"/>
    <w:rsid w:val="0072162C"/>
    <w:rsid w:val="0072195F"/>
    <w:rsid w:val="00721D63"/>
    <w:rsid w:val="00721F24"/>
    <w:rsid w:val="00722194"/>
    <w:rsid w:val="0072232E"/>
    <w:rsid w:val="00722761"/>
    <w:rsid w:val="00722EC6"/>
    <w:rsid w:val="00723162"/>
    <w:rsid w:val="00723171"/>
    <w:rsid w:val="00723573"/>
    <w:rsid w:val="007239A8"/>
    <w:rsid w:val="007239B1"/>
    <w:rsid w:val="00723C21"/>
    <w:rsid w:val="00723C55"/>
    <w:rsid w:val="00723C8A"/>
    <w:rsid w:val="00723F1A"/>
    <w:rsid w:val="00723F5B"/>
    <w:rsid w:val="0072411F"/>
    <w:rsid w:val="00724583"/>
    <w:rsid w:val="0072459A"/>
    <w:rsid w:val="007247E9"/>
    <w:rsid w:val="00724B8D"/>
    <w:rsid w:val="00724C66"/>
    <w:rsid w:val="00724CFE"/>
    <w:rsid w:val="00724E17"/>
    <w:rsid w:val="007254DC"/>
    <w:rsid w:val="007255A3"/>
    <w:rsid w:val="00725976"/>
    <w:rsid w:val="007259BE"/>
    <w:rsid w:val="007259C2"/>
    <w:rsid w:val="00725A90"/>
    <w:rsid w:val="00725AD5"/>
    <w:rsid w:val="00725BB4"/>
    <w:rsid w:val="00725CF9"/>
    <w:rsid w:val="00725DBE"/>
    <w:rsid w:val="00726438"/>
    <w:rsid w:val="0072682D"/>
    <w:rsid w:val="00726A56"/>
    <w:rsid w:val="00726A9B"/>
    <w:rsid w:val="00726B34"/>
    <w:rsid w:val="00726E62"/>
    <w:rsid w:val="00726F22"/>
    <w:rsid w:val="00726FF4"/>
    <w:rsid w:val="007270F5"/>
    <w:rsid w:val="007275FA"/>
    <w:rsid w:val="00727667"/>
    <w:rsid w:val="007277BD"/>
    <w:rsid w:val="00727820"/>
    <w:rsid w:val="00727BC8"/>
    <w:rsid w:val="00727F5C"/>
    <w:rsid w:val="0073008D"/>
    <w:rsid w:val="00730120"/>
    <w:rsid w:val="007302B4"/>
    <w:rsid w:val="00730451"/>
    <w:rsid w:val="00730F0E"/>
    <w:rsid w:val="00730F7B"/>
    <w:rsid w:val="00730FA5"/>
    <w:rsid w:val="007311B4"/>
    <w:rsid w:val="007311BB"/>
    <w:rsid w:val="007312EB"/>
    <w:rsid w:val="007315D0"/>
    <w:rsid w:val="007315E4"/>
    <w:rsid w:val="00731680"/>
    <w:rsid w:val="007319FD"/>
    <w:rsid w:val="00731BD2"/>
    <w:rsid w:val="00731C5B"/>
    <w:rsid w:val="00731C93"/>
    <w:rsid w:val="00731CEA"/>
    <w:rsid w:val="00731D47"/>
    <w:rsid w:val="007323AC"/>
    <w:rsid w:val="007323D8"/>
    <w:rsid w:val="0073262C"/>
    <w:rsid w:val="007327A5"/>
    <w:rsid w:val="00732B3A"/>
    <w:rsid w:val="00732B7C"/>
    <w:rsid w:val="00732C25"/>
    <w:rsid w:val="00732E17"/>
    <w:rsid w:val="00732F0B"/>
    <w:rsid w:val="007330B7"/>
    <w:rsid w:val="0073323D"/>
    <w:rsid w:val="007333F4"/>
    <w:rsid w:val="00733558"/>
    <w:rsid w:val="007335AC"/>
    <w:rsid w:val="00733705"/>
    <w:rsid w:val="00733765"/>
    <w:rsid w:val="00733918"/>
    <w:rsid w:val="007339E3"/>
    <w:rsid w:val="00733BEA"/>
    <w:rsid w:val="00733D17"/>
    <w:rsid w:val="00733E9F"/>
    <w:rsid w:val="00733FF3"/>
    <w:rsid w:val="0073414C"/>
    <w:rsid w:val="00734620"/>
    <w:rsid w:val="007346CD"/>
    <w:rsid w:val="00734966"/>
    <w:rsid w:val="00734B5A"/>
    <w:rsid w:val="00734B81"/>
    <w:rsid w:val="00734C92"/>
    <w:rsid w:val="00734FA7"/>
    <w:rsid w:val="00734FBA"/>
    <w:rsid w:val="00734FBE"/>
    <w:rsid w:val="0073515F"/>
    <w:rsid w:val="007351AC"/>
    <w:rsid w:val="00735511"/>
    <w:rsid w:val="007356A3"/>
    <w:rsid w:val="00735792"/>
    <w:rsid w:val="007357DC"/>
    <w:rsid w:val="00735847"/>
    <w:rsid w:val="007358A7"/>
    <w:rsid w:val="0073593A"/>
    <w:rsid w:val="0073596B"/>
    <w:rsid w:val="00735A1D"/>
    <w:rsid w:val="00735C03"/>
    <w:rsid w:val="00735C5B"/>
    <w:rsid w:val="00735CDF"/>
    <w:rsid w:val="00735E64"/>
    <w:rsid w:val="00736025"/>
    <w:rsid w:val="007361ED"/>
    <w:rsid w:val="0073627F"/>
    <w:rsid w:val="007362C2"/>
    <w:rsid w:val="007362DB"/>
    <w:rsid w:val="0073653C"/>
    <w:rsid w:val="00736926"/>
    <w:rsid w:val="00736BEC"/>
    <w:rsid w:val="00736DF2"/>
    <w:rsid w:val="00736FA9"/>
    <w:rsid w:val="00737201"/>
    <w:rsid w:val="00737316"/>
    <w:rsid w:val="00737355"/>
    <w:rsid w:val="0073760B"/>
    <w:rsid w:val="00737A61"/>
    <w:rsid w:val="00737DD7"/>
    <w:rsid w:val="00740275"/>
    <w:rsid w:val="0074031F"/>
    <w:rsid w:val="007405A7"/>
    <w:rsid w:val="00740733"/>
    <w:rsid w:val="00740869"/>
    <w:rsid w:val="00740B9E"/>
    <w:rsid w:val="00740BEB"/>
    <w:rsid w:val="00740C4E"/>
    <w:rsid w:val="00740C59"/>
    <w:rsid w:val="00740CC5"/>
    <w:rsid w:val="00740E13"/>
    <w:rsid w:val="00740E3D"/>
    <w:rsid w:val="00741052"/>
    <w:rsid w:val="007410C9"/>
    <w:rsid w:val="007414CD"/>
    <w:rsid w:val="00741663"/>
    <w:rsid w:val="007417B4"/>
    <w:rsid w:val="0074192A"/>
    <w:rsid w:val="007419C6"/>
    <w:rsid w:val="00741A17"/>
    <w:rsid w:val="00741C19"/>
    <w:rsid w:val="00741CF2"/>
    <w:rsid w:val="00741FAC"/>
    <w:rsid w:val="00742012"/>
    <w:rsid w:val="00742142"/>
    <w:rsid w:val="00742177"/>
    <w:rsid w:val="0074238B"/>
    <w:rsid w:val="007423B2"/>
    <w:rsid w:val="007423BC"/>
    <w:rsid w:val="00742627"/>
    <w:rsid w:val="00742A94"/>
    <w:rsid w:val="00742BDF"/>
    <w:rsid w:val="00742BF0"/>
    <w:rsid w:val="00742C4B"/>
    <w:rsid w:val="00742DA7"/>
    <w:rsid w:val="00742E58"/>
    <w:rsid w:val="00742FDF"/>
    <w:rsid w:val="007433C1"/>
    <w:rsid w:val="0074351C"/>
    <w:rsid w:val="00743533"/>
    <w:rsid w:val="007437CC"/>
    <w:rsid w:val="00743A93"/>
    <w:rsid w:val="00743BE3"/>
    <w:rsid w:val="00743E7F"/>
    <w:rsid w:val="00744135"/>
    <w:rsid w:val="007441FC"/>
    <w:rsid w:val="00744371"/>
    <w:rsid w:val="007445A0"/>
    <w:rsid w:val="0074463D"/>
    <w:rsid w:val="0074472E"/>
    <w:rsid w:val="00744B8E"/>
    <w:rsid w:val="00744C69"/>
    <w:rsid w:val="00744D49"/>
    <w:rsid w:val="00744DE3"/>
    <w:rsid w:val="00744F8E"/>
    <w:rsid w:val="0074502B"/>
    <w:rsid w:val="00745193"/>
    <w:rsid w:val="007454E4"/>
    <w:rsid w:val="00745AB9"/>
    <w:rsid w:val="00745ACC"/>
    <w:rsid w:val="00745B27"/>
    <w:rsid w:val="00745DCD"/>
    <w:rsid w:val="00746588"/>
    <w:rsid w:val="00746693"/>
    <w:rsid w:val="00746B57"/>
    <w:rsid w:val="00746E28"/>
    <w:rsid w:val="00746FEB"/>
    <w:rsid w:val="00747411"/>
    <w:rsid w:val="00747428"/>
    <w:rsid w:val="0074774B"/>
    <w:rsid w:val="00747895"/>
    <w:rsid w:val="00747A5C"/>
    <w:rsid w:val="00747B36"/>
    <w:rsid w:val="00747C6E"/>
    <w:rsid w:val="00747DB4"/>
    <w:rsid w:val="00747EA3"/>
    <w:rsid w:val="00747FB2"/>
    <w:rsid w:val="007500C6"/>
    <w:rsid w:val="0075040A"/>
    <w:rsid w:val="007507B6"/>
    <w:rsid w:val="00750A1F"/>
    <w:rsid w:val="00750A35"/>
    <w:rsid w:val="00750AE4"/>
    <w:rsid w:val="00750DD8"/>
    <w:rsid w:val="00750E21"/>
    <w:rsid w:val="00751413"/>
    <w:rsid w:val="00751547"/>
    <w:rsid w:val="00751591"/>
    <w:rsid w:val="00751B8E"/>
    <w:rsid w:val="00751EDE"/>
    <w:rsid w:val="0075201C"/>
    <w:rsid w:val="007521D1"/>
    <w:rsid w:val="0075221E"/>
    <w:rsid w:val="0075243B"/>
    <w:rsid w:val="007524DF"/>
    <w:rsid w:val="0075271E"/>
    <w:rsid w:val="007527EC"/>
    <w:rsid w:val="007528B9"/>
    <w:rsid w:val="00752913"/>
    <w:rsid w:val="00752B50"/>
    <w:rsid w:val="00752E27"/>
    <w:rsid w:val="007535B8"/>
    <w:rsid w:val="007538B5"/>
    <w:rsid w:val="007538D5"/>
    <w:rsid w:val="00753B69"/>
    <w:rsid w:val="00753EC9"/>
    <w:rsid w:val="00753FE6"/>
    <w:rsid w:val="00754063"/>
    <w:rsid w:val="0075411A"/>
    <w:rsid w:val="007542E9"/>
    <w:rsid w:val="007544A4"/>
    <w:rsid w:val="00754726"/>
    <w:rsid w:val="007547F3"/>
    <w:rsid w:val="007549B3"/>
    <w:rsid w:val="00754C54"/>
    <w:rsid w:val="00754CD9"/>
    <w:rsid w:val="007550BE"/>
    <w:rsid w:val="007551AA"/>
    <w:rsid w:val="007555E3"/>
    <w:rsid w:val="00755654"/>
    <w:rsid w:val="00755A0C"/>
    <w:rsid w:val="00755F75"/>
    <w:rsid w:val="00755F90"/>
    <w:rsid w:val="007560B2"/>
    <w:rsid w:val="0075626C"/>
    <w:rsid w:val="00756A8A"/>
    <w:rsid w:val="00756A9C"/>
    <w:rsid w:val="00756CF6"/>
    <w:rsid w:val="00756E3C"/>
    <w:rsid w:val="00757162"/>
    <w:rsid w:val="007572B1"/>
    <w:rsid w:val="007573D6"/>
    <w:rsid w:val="00757881"/>
    <w:rsid w:val="00757AE0"/>
    <w:rsid w:val="0076017A"/>
    <w:rsid w:val="0076017E"/>
    <w:rsid w:val="007602DA"/>
    <w:rsid w:val="0076032C"/>
    <w:rsid w:val="0076054E"/>
    <w:rsid w:val="00760612"/>
    <w:rsid w:val="0076061C"/>
    <w:rsid w:val="007606AD"/>
    <w:rsid w:val="0076089C"/>
    <w:rsid w:val="00760A00"/>
    <w:rsid w:val="00760AFE"/>
    <w:rsid w:val="00760EB7"/>
    <w:rsid w:val="00761084"/>
    <w:rsid w:val="00761156"/>
    <w:rsid w:val="007612A4"/>
    <w:rsid w:val="0076136D"/>
    <w:rsid w:val="00761429"/>
    <w:rsid w:val="00761561"/>
    <w:rsid w:val="00761DC0"/>
    <w:rsid w:val="00761E71"/>
    <w:rsid w:val="00761F49"/>
    <w:rsid w:val="0076210C"/>
    <w:rsid w:val="00762199"/>
    <w:rsid w:val="0076262F"/>
    <w:rsid w:val="00762715"/>
    <w:rsid w:val="007627A1"/>
    <w:rsid w:val="00762C49"/>
    <w:rsid w:val="00762D2C"/>
    <w:rsid w:val="00762DE6"/>
    <w:rsid w:val="00762E3E"/>
    <w:rsid w:val="00763138"/>
    <w:rsid w:val="00763409"/>
    <w:rsid w:val="00763427"/>
    <w:rsid w:val="0076352A"/>
    <w:rsid w:val="00763850"/>
    <w:rsid w:val="0076393A"/>
    <w:rsid w:val="00763AB4"/>
    <w:rsid w:val="00763AF9"/>
    <w:rsid w:val="0076419F"/>
    <w:rsid w:val="00764399"/>
    <w:rsid w:val="00764AB9"/>
    <w:rsid w:val="00764D9D"/>
    <w:rsid w:val="00764FD0"/>
    <w:rsid w:val="00765221"/>
    <w:rsid w:val="00765260"/>
    <w:rsid w:val="00765292"/>
    <w:rsid w:val="007653AF"/>
    <w:rsid w:val="007653E9"/>
    <w:rsid w:val="00765564"/>
    <w:rsid w:val="00766126"/>
    <w:rsid w:val="0076616A"/>
    <w:rsid w:val="0076644E"/>
    <w:rsid w:val="0076644F"/>
    <w:rsid w:val="00766747"/>
    <w:rsid w:val="00766AEE"/>
    <w:rsid w:val="00766B83"/>
    <w:rsid w:val="00766B88"/>
    <w:rsid w:val="00766DCE"/>
    <w:rsid w:val="00766E01"/>
    <w:rsid w:val="00766F2A"/>
    <w:rsid w:val="00766FCC"/>
    <w:rsid w:val="007670C3"/>
    <w:rsid w:val="0076715E"/>
    <w:rsid w:val="007671CF"/>
    <w:rsid w:val="007672CA"/>
    <w:rsid w:val="0076733A"/>
    <w:rsid w:val="00767BCA"/>
    <w:rsid w:val="00767C4B"/>
    <w:rsid w:val="00767E10"/>
    <w:rsid w:val="007703CE"/>
    <w:rsid w:val="00770A6F"/>
    <w:rsid w:val="00770B1F"/>
    <w:rsid w:val="00770BC4"/>
    <w:rsid w:val="00771143"/>
    <w:rsid w:val="007711C0"/>
    <w:rsid w:val="00771871"/>
    <w:rsid w:val="007719DC"/>
    <w:rsid w:val="00771B55"/>
    <w:rsid w:val="00771E3E"/>
    <w:rsid w:val="0077220F"/>
    <w:rsid w:val="00772486"/>
    <w:rsid w:val="007726A8"/>
    <w:rsid w:val="007726FC"/>
    <w:rsid w:val="007727B6"/>
    <w:rsid w:val="0077288D"/>
    <w:rsid w:val="007728A9"/>
    <w:rsid w:val="007729BC"/>
    <w:rsid w:val="007729EC"/>
    <w:rsid w:val="00772A94"/>
    <w:rsid w:val="00772BA4"/>
    <w:rsid w:val="00772EEE"/>
    <w:rsid w:val="0077332B"/>
    <w:rsid w:val="00773454"/>
    <w:rsid w:val="007736F6"/>
    <w:rsid w:val="0077379B"/>
    <w:rsid w:val="00773C3D"/>
    <w:rsid w:val="00773CE3"/>
    <w:rsid w:val="00773CEC"/>
    <w:rsid w:val="00773D0B"/>
    <w:rsid w:val="00773E64"/>
    <w:rsid w:val="0077424A"/>
    <w:rsid w:val="00774433"/>
    <w:rsid w:val="00774490"/>
    <w:rsid w:val="0077449E"/>
    <w:rsid w:val="007744AB"/>
    <w:rsid w:val="007748D5"/>
    <w:rsid w:val="007748E3"/>
    <w:rsid w:val="00774BA1"/>
    <w:rsid w:val="00774BAD"/>
    <w:rsid w:val="00774E88"/>
    <w:rsid w:val="00774EF4"/>
    <w:rsid w:val="007750A7"/>
    <w:rsid w:val="0077518F"/>
    <w:rsid w:val="007752B3"/>
    <w:rsid w:val="0077538A"/>
    <w:rsid w:val="0077542E"/>
    <w:rsid w:val="0077546C"/>
    <w:rsid w:val="007755D9"/>
    <w:rsid w:val="00775898"/>
    <w:rsid w:val="0077589C"/>
    <w:rsid w:val="00775B82"/>
    <w:rsid w:val="00775C82"/>
    <w:rsid w:val="00775EE2"/>
    <w:rsid w:val="007761C6"/>
    <w:rsid w:val="0077632D"/>
    <w:rsid w:val="00776920"/>
    <w:rsid w:val="00776941"/>
    <w:rsid w:val="00776B62"/>
    <w:rsid w:val="00776C9A"/>
    <w:rsid w:val="00776ECC"/>
    <w:rsid w:val="00777012"/>
    <w:rsid w:val="00777648"/>
    <w:rsid w:val="00777868"/>
    <w:rsid w:val="007779A3"/>
    <w:rsid w:val="007779A8"/>
    <w:rsid w:val="00777A66"/>
    <w:rsid w:val="00777A67"/>
    <w:rsid w:val="00777B9F"/>
    <w:rsid w:val="00777F55"/>
    <w:rsid w:val="0078049C"/>
    <w:rsid w:val="007804DF"/>
    <w:rsid w:val="007805F4"/>
    <w:rsid w:val="007809ED"/>
    <w:rsid w:val="00780D36"/>
    <w:rsid w:val="00780F9B"/>
    <w:rsid w:val="0078115D"/>
    <w:rsid w:val="0078127B"/>
    <w:rsid w:val="007812F8"/>
    <w:rsid w:val="00781763"/>
    <w:rsid w:val="00781933"/>
    <w:rsid w:val="00781B41"/>
    <w:rsid w:val="00781B7F"/>
    <w:rsid w:val="00781EF1"/>
    <w:rsid w:val="00782059"/>
    <w:rsid w:val="007822D8"/>
    <w:rsid w:val="007822FD"/>
    <w:rsid w:val="00782461"/>
    <w:rsid w:val="00782985"/>
    <w:rsid w:val="00782A66"/>
    <w:rsid w:val="00782D3B"/>
    <w:rsid w:val="00783088"/>
    <w:rsid w:val="007833A2"/>
    <w:rsid w:val="00783723"/>
    <w:rsid w:val="007837A5"/>
    <w:rsid w:val="00783A5E"/>
    <w:rsid w:val="00783D53"/>
    <w:rsid w:val="00783EDC"/>
    <w:rsid w:val="00784072"/>
    <w:rsid w:val="007840E8"/>
    <w:rsid w:val="00784149"/>
    <w:rsid w:val="007843A8"/>
    <w:rsid w:val="007843C5"/>
    <w:rsid w:val="007843EC"/>
    <w:rsid w:val="007845D9"/>
    <w:rsid w:val="007845E6"/>
    <w:rsid w:val="00784832"/>
    <w:rsid w:val="00784870"/>
    <w:rsid w:val="0078491A"/>
    <w:rsid w:val="00784B74"/>
    <w:rsid w:val="00784C1A"/>
    <w:rsid w:val="00785588"/>
    <w:rsid w:val="0078595A"/>
    <w:rsid w:val="00785B8A"/>
    <w:rsid w:val="00785BAF"/>
    <w:rsid w:val="00785E05"/>
    <w:rsid w:val="00785FD4"/>
    <w:rsid w:val="00786111"/>
    <w:rsid w:val="007861E9"/>
    <w:rsid w:val="00786416"/>
    <w:rsid w:val="00786561"/>
    <w:rsid w:val="00786812"/>
    <w:rsid w:val="00786870"/>
    <w:rsid w:val="007868F5"/>
    <w:rsid w:val="00786950"/>
    <w:rsid w:val="00786BCF"/>
    <w:rsid w:val="00786C5D"/>
    <w:rsid w:val="00786EA6"/>
    <w:rsid w:val="00786EF7"/>
    <w:rsid w:val="007871E9"/>
    <w:rsid w:val="007879D8"/>
    <w:rsid w:val="00787BCE"/>
    <w:rsid w:val="00787E00"/>
    <w:rsid w:val="00787E98"/>
    <w:rsid w:val="00787FBA"/>
    <w:rsid w:val="00787FD5"/>
    <w:rsid w:val="00790046"/>
    <w:rsid w:val="00790073"/>
    <w:rsid w:val="007904A1"/>
    <w:rsid w:val="00790979"/>
    <w:rsid w:val="00790A5F"/>
    <w:rsid w:val="00790C83"/>
    <w:rsid w:val="00790E06"/>
    <w:rsid w:val="00790E13"/>
    <w:rsid w:val="00790E1B"/>
    <w:rsid w:val="00790E86"/>
    <w:rsid w:val="0079112D"/>
    <w:rsid w:val="00791200"/>
    <w:rsid w:val="007913F8"/>
    <w:rsid w:val="00791734"/>
    <w:rsid w:val="0079177D"/>
    <w:rsid w:val="007917EB"/>
    <w:rsid w:val="00791A8D"/>
    <w:rsid w:val="00791D96"/>
    <w:rsid w:val="00791F93"/>
    <w:rsid w:val="00792289"/>
    <w:rsid w:val="00792560"/>
    <w:rsid w:val="00792569"/>
    <w:rsid w:val="00793072"/>
    <w:rsid w:val="007930B4"/>
    <w:rsid w:val="0079310A"/>
    <w:rsid w:val="007933FD"/>
    <w:rsid w:val="0079361E"/>
    <w:rsid w:val="007937BE"/>
    <w:rsid w:val="007938CB"/>
    <w:rsid w:val="0079396B"/>
    <w:rsid w:val="007939D8"/>
    <w:rsid w:val="00793BE7"/>
    <w:rsid w:val="00793D5B"/>
    <w:rsid w:val="00794039"/>
    <w:rsid w:val="0079448F"/>
    <w:rsid w:val="00794594"/>
    <w:rsid w:val="00794634"/>
    <w:rsid w:val="007949E7"/>
    <w:rsid w:val="00794A35"/>
    <w:rsid w:val="00794F6A"/>
    <w:rsid w:val="007954C8"/>
    <w:rsid w:val="0079550D"/>
    <w:rsid w:val="0079565A"/>
    <w:rsid w:val="007956D2"/>
    <w:rsid w:val="00795815"/>
    <w:rsid w:val="007959CA"/>
    <w:rsid w:val="00795C32"/>
    <w:rsid w:val="00795DA2"/>
    <w:rsid w:val="00795DE8"/>
    <w:rsid w:val="00795F31"/>
    <w:rsid w:val="00795F58"/>
    <w:rsid w:val="00796098"/>
    <w:rsid w:val="007963FD"/>
    <w:rsid w:val="00796547"/>
    <w:rsid w:val="007965B9"/>
    <w:rsid w:val="00796674"/>
    <w:rsid w:val="00796743"/>
    <w:rsid w:val="00796962"/>
    <w:rsid w:val="00796AE0"/>
    <w:rsid w:val="00796BEC"/>
    <w:rsid w:val="00796DA2"/>
    <w:rsid w:val="0079721F"/>
    <w:rsid w:val="00797494"/>
    <w:rsid w:val="007975AA"/>
    <w:rsid w:val="00797627"/>
    <w:rsid w:val="0079768A"/>
    <w:rsid w:val="007976FC"/>
    <w:rsid w:val="007977CC"/>
    <w:rsid w:val="00797890"/>
    <w:rsid w:val="00797E1B"/>
    <w:rsid w:val="00797EC5"/>
    <w:rsid w:val="007A03DF"/>
    <w:rsid w:val="007A0970"/>
    <w:rsid w:val="007A0D3B"/>
    <w:rsid w:val="007A11EE"/>
    <w:rsid w:val="007A1290"/>
    <w:rsid w:val="007A1314"/>
    <w:rsid w:val="007A1347"/>
    <w:rsid w:val="007A1423"/>
    <w:rsid w:val="007A157C"/>
    <w:rsid w:val="007A1720"/>
    <w:rsid w:val="007A1747"/>
    <w:rsid w:val="007A18E3"/>
    <w:rsid w:val="007A1AFA"/>
    <w:rsid w:val="007A1BA3"/>
    <w:rsid w:val="007A1BD9"/>
    <w:rsid w:val="007A2140"/>
    <w:rsid w:val="007A24DE"/>
    <w:rsid w:val="007A2697"/>
    <w:rsid w:val="007A298A"/>
    <w:rsid w:val="007A2CA4"/>
    <w:rsid w:val="007A2F20"/>
    <w:rsid w:val="007A2F38"/>
    <w:rsid w:val="007A3085"/>
    <w:rsid w:val="007A31CE"/>
    <w:rsid w:val="007A320D"/>
    <w:rsid w:val="007A333D"/>
    <w:rsid w:val="007A3444"/>
    <w:rsid w:val="007A3491"/>
    <w:rsid w:val="007A39E6"/>
    <w:rsid w:val="007A3AC9"/>
    <w:rsid w:val="007A3E18"/>
    <w:rsid w:val="007A3EFB"/>
    <w:rsid w:val="007A4218"/>
    <w:rsid w:val="007A4366"/>
    <w:rsid w:val="007A43E3"/>
    <w:rsid w:val="007A486C"/>
    <w:rsid w:val="007A4896"/>
    <w:rsid w:val="007A49B8"/>
    <w:rsid w:val="007A4C7B"/>
    <w:rsid w:val="007A4D0B"/>
    <w:rsid w:val="007A4F68"/>
    <w:rsid w:val="007A4F8C"/>
    <w:rsid w:val="007A4F9C"/>
    <w:rsid w:val="007A4FA5"/>
    <w:rsid w:val="007A531F"/>
    <w:rsid w:val="007A5B62"/>
    <w:rsid w:val="007A5D46"/>
    <w:rsid w:val="007A5FCE"/>
    <w:rsid w:val="007A6184"/>
    <w:rsid w:val="007A641B"/>
    <w:rsid w:val="007A644E"/>
    <w:rsid w:val="007A654B"/>
    <w:rsid w:val="007A65AF"/>
    <w:rsid w:val="007A6751"/>
    <w:rsid w:val="007A69EE"/>
    <w:rsid w:val="007A6D23"/>
    <w:rsid w:val="007A6E87"/>
    <w:rsid w:val="007A6F32"/>
    <w:rsid w:val="007A71DA"/>
    <w:rsid w:val="007A7589"/>
    <w:rsid w:val="007A760A"/>
    <w:rsid w:val="007A7832"/>
    <w:rsid w:val="007A7A19"/>
    <w:rsid w:val="007A7E47"/>
    <w:rsid w:val="007A7F9A"/>
    <w:rsid w:val="007B035B"/>
    <w:rsid w:val="007B07B4"/>
    <w:rsid w:val="007B0B06"/>
    <w:rsid w:val="007B0E7C"/>
    <w:rsid w:val="007B141C"/>
    <w:rsid w:val="007B147D"/>
    <w:rsid w:val="007B14AE"/>
    <w:rsid w:val="007B150F"/>
    <w:rsid w:val="007B152A"/>
    <w:rsid w:val="007B1782"/>
    <w:rsid w:val="007B18EA"/>
    <w:rsid w:val="007B199B"/>
    <w:rsid w:val="007B1A17"/>
    <w:rsid w:val="007B1A1C"/>
    <w:rsid w:val="007B1C9C"/>
    <w:rsid w:val="007B1F03"/>
    <w:rsid w:val="007B1F66"/>
    <w:rsid w:val="007B2103"/>
    <w:rsid w:val="007B225A"/>
    <w:rsid w:val="007B25EE"/>
    <w:rsid w:val="007B262D"/>
    <w:rsid w:val="007B26B8"/>
    <w:rsid w:val="007B283C"/>
    <w:rsid w:val="007B2ABA"/>
    <w:rsid w:val="007B2BE0"/>
    <w:rsid w:val="007B304A"/>
    <w:rsid w:val="007B3099"/>
    <w:rsid w:val="007B3263"/>
    <w:rsid w:val="007B332D"/>
    <w:rsid w:val="007B347D"/>
    <w:rsid w:val="007B3611"/>
    <w:rsid w:val="007B3E03"/>
    <w:rsid w:val="007B40D4"/>
    <w:rsid w:val="007B4107"/>
    <w:rsid w:val="007B417A"/>
    <w:rsid w:val="007B45A6"/>
    <w:rsid w:val="007B475B"/>
    <w:rsid w:val="007B4CB4"/>
    <w:rsid w:val="007B4F3A"/>
    <w:rsid w:val="007B4FD4"/>
    <w:rsid w:val="007B5037"/>
    <w:rsid w:val="007B50D1"/>
    <w:rsid w:val="007B54B9"/>
    <w:rsid w:val="007B5588"/>
    <w:rsid w:val="007B5AD5"/>
    <w:rsid w:val="007B5B6A"/>
    <w:rsid w:val="007B5C4B"/>
    <w:rsid w:val="007B5EB1"/>
    <w:rsid w:val="007B6090"/>
    <w:rsid w:val="007B65B1"/>
    <w:rsid w:val="007B674F"/>
    <w:rsid w:val="007B6817"/>
    <w:rsid w:val="007B68AE"/>
    <w:rsid w:val="007B68DD"/>
    <w:rsid w:val="007B6A37"/>
    <w:rsid w:val="007B6B48"/>
    <w:rsid w:val="007B6F65"/>
    <w:rsid w:val="007B7259"/>
    <w:rsid w:val="007B7448"/>
    <w:rsid w:val="007B7667"/>
    <w:rsid w:val="007B78CC"/>
    <w:rsid w:val="007B78DE"/>
    <w:rsid w:val="007B7B45"/>
    <w:rsid w:val="007B7D09"/>
    <w:rsid w:val="007C02DC"/>
    <w:rsid w:val="007C0605"/>
    <w:rsid w:val="007C093C"/>
    <w:rsid w:val="007C0B55"/>
    <w:rsid w:val="007C0CCC"/>
    <w:rsid w:val="007C0F39"/>
    <w:rsid w:val="007C138A"/>
    <w:rsid w:val="007C1865"/>
    <w:rsid w:val="007C18C6"/>
    <w:rsid w:val="007C1A01"/>
    <w:rsid w:val="007C1A84"/>
    <w:rsid w:val="007C1E14"/>
    <w:rsid w:val="007C213E"/>
    <w:rsid w:val="007C21A7"/>
    <w:rsid w:val="007C2271"/>
    <w:rsid w:val="007C249B"/>
    <w:rsid w:val="007C270D"/>
    <w:rsid w:val="007C274F"/>
    <w:rsid w:val="007C2959"/>
    <w:rsid w:val="007C2A32"/>
    <w:rsid w:val="007C2DA1"/>
    <w:rsid w:val="007C2DD3"/>
    <w:rsid w:val="007C3195"/>
    <w:rsid w:val="007C32A5"/>
    <w:rsid w:val="007C32BF"/>
    <w:rsid w:val="007C35B6"/>
    <w:rsid w:val="007C3CB9"/>
    <w:rsid w:val="007C40BE"/>
    <w:rsid w:val="007C4268"/>
    <w:rsid w:val="007C4489"/>
    <w:rsid w:val="007C4550"/>
    <w:rsid w:val="007C4707"/>
    <w:rsid w:val="007C49C8"/>
    <w:rsid w:val="007C4BA7"/>
    <w:rsid w:val="007C4EC3"/>
    <w:rsid w:val="007C5157"/>
    <w:rsid w:val="007C52B6"/>
    <w:rsid w:val="007C5AA3"/>
    <w:rsid w:val="007C5C33"/>
    <w:rsid w:val="007C5EFA"/>
    <w:rsid w:val="007C6187"/>
    <w:rsid w:val="007C62D4"/>
    <w:rsid w:val="007C63B6"/>
    <w:rsid w:val="007C63CA"/>
    <w:rsid w:val="007C65A6"/>
    <w:rsid w:val="007C692A"/>
    <w:rsid w:val="007C6D7B"/>
    <w:rsid w:val="007C6F43"/>
    <w:rsid w:val="007C7599"/>
    <w:rsid w:val="007C75E1"/>
    <w:rsid w:val="007C7649"/>
    <w:rsid w:val="007C78E8"/>
    <w:rsid w:val="007C7966"/>
    <w:rsid w:val="007C7B3C"/>
    <w:rsid w:val="007D0089"/>
    <w:rsid w:val="007D0569"/>
    <w:rsid w:val="007D0654"/>
    <w:rsid w:val="007D0D31"/>
    <w:rsid w:val="007D1740"/>
    <w:rsid w:val="007D1926"/>
    <w:rsid w:val="007D19C8"/>
    <w:rsid w:val="007D1A1E"/>
    <w:rsid w:val="007D1BC6"/>
    <w:rsid w:val="007D2189"/>
    <w:rsid w:val="007D230D"/>
    <w:rsid w:val="007D23FF"/>
    <w:rsid w:val="007D2526"/>
    <w:rsid w:val="007D27CD"/>
    <w:rsid w:val="007D2964"/>
    <w:rsid w:val="007D32B4"/>
    <w:rsid w:val="007D33A8"/>
    <w:rsid w:val="007D33D3"/>
    <w:rsid w:val="007D3632"/>
    <w:rsid w:val="007D363B"/>
    <w:rsid w:val="007D36BD"/>
    <w:rsid w:val="007D36DA"/>
    <w:rsid w:val="007D37B6"/>
    <w:rsid w:val="007D3877"/>
    <w:rsid w:val="007D39F3"/>
    <w:rsid w:val="007D3B29"/>
    <w:rsid w:val="007D3EF5"/>
    <w:rsid w:val="007D3F00"/>
    <w:rsid w:val="007D4622"/>
    <w:rsid w:val="007D48EB"/>
    <w:rsid w:val="007D4B2A"/>
    <w:rsid w:val="007D4BAB"/>
    <w:rsid w:val="007D4C8C"/>
    <w:rsid w:val="007D4EA6"/>
    <w:rsid w:val="007D5024"/>
    <w:rsid w:val="007D507A"/>
    <w:rsid w:val="007D5270"/>
    <w:rsid w:val="007D52BA"/>
    <w:rsid w:val="007D52C4"/>
    <w:rsid w:val="007D5A10"/>
    <w:rsid w:val="007D5B3B"/>
    <w:rsid w:val="007D5B43"/>
    <w:rsid w:val="007D5BC5"/>
    <w:rsid w:val="007D5CAE"/>
    <w:rsid w:val="007D63E5"/>
    <w:rsid w:val="007D66F1"/>
    <w:rsid w:val="007D672D"/>
    <w:rsid w:val="007D68C0"/>
    <w:rsid w:val="007D6E0B"/>
    <w:rsid w:val="007D6E20"/>
    <w:rsid w:val="007D7223"/>
    <w:rsid w:val="007D7522"/>
    <w:rsid w:val="007D771F"/>
    <w:rsid w:val="007D77EB"/>
    <w:rsid w:val="007D7AB1"/>
    <w:rsid w:val="007D7C28"/>
    <w:rsid w:val="007D7D4F"/>
    <w:rsid w:val="007D7EC0"/>
    <w:rsid w:val="007E000C"/>
    <w:rsid w:val="007E060E"/>
    <w:rsid w:val="007E0650"/>
    <w:rsid w:val="007E0A49"/>
    <w:rsid w:val="007E0D16"/>
    <w:rsid w:val="007E1102"/>
    <w:rsid w:val="007E1191"/>
    <w:rsid w:val="007E11A2"/>
    <w:rsid w:val="007E123B"/>
    <w:rsid w:val="007E1338"/>
    <w:rsid w:val="007E13F0"/>
    <w:rsid w:val="007E1540"/>
    <w:rsid w:val="007E1651"/>
    <w:rsid w:val="007E1816"/>
    <w:rsid w:val="007E18E4"/>
    <w:rsid w:val="007E19C8"/>
    <w:rsid w:val="007E2078"/>
    <w:rsid w:val="007E207F"/>
    <w:rsid w:val="007E22E5"/>
    <w:rsid w:val="007E29F7"/>
    <w:rsid w:val="007E2E32"/>
    <w:rsid w:val="007E3187"/>
    <w:rsid w:val="007E334C"/>
    <w:rsid w:val="007E3389"/>
    <w:rsid w:val="007E34DD"/>
    <w:rsid w:val="007E3613"/>
    <w:rsid w:val="007E394F"/>
    <w:rsid w:val="007E3964"/>
    <w:rsid w:val="007E39D3"/>
    <w:rsid w:val="007E3B73"/>
    <w:rsid w:val="007E3C1D"/>
    <w:rsid w:val="007E3CA3"/>
    <w:rsid w:val="007E3D92"/>
    <w:rsid w:val="007E4188"/>
    <w:rsid w:val="007E4301"/>
    <w:rsid w:val="007E450E"/>
    <w:rsid w:val="007E4598"/>
    <w:rsid w:val="007E48CA"/>
    <w:rsid w:val="007E48F8"/>
    <w:rsid w:val="007E4988"/>
    <w:rsid w:val="007E4AF0"/>
    <w:rsid w:val="007E4B08"/>
    <w:rsid w:val="007E4C04"/>
    <w:rsid w:val="007E5035"/>
    <w:rsid w:val="007E50F6"/>
    <w:rsid w:val="007E5148"/>
    <w:rsid w:val="007E5211"/>
    <w:rsid w:val="007E5334"/>
    <w:rsid w:val="007E5709"/>
    <w:rsid w:val="007E5904"/>
    <w:rsid w:val="007E5B08"/>
    <w:rsid w:val="007E5BBF"/>
    <w:rsid w:val="007E5C7E"/>
    <w:rsid w:val="007E5D5F"/>
    <w:rsid w:val="007E652F"/>
    <w:rsid w:val="007E67C6"/>
    <w:rsid w:val="007E6AB5"/>
    <w:rsid w:val="007E6BB9"/>
    <w:rsid w:val="007E6E70"/>
    <w:rsid w:val="007E6E9F"/>
    <w:rsid w:val="007E6FBB"/>
    <w:rsid w:val="007E7186"/>
    <w:rsid w:val="007E7197"/>
    <w:rsid w:val="007E73E3"/>
    <w:rsid w:val="007E7603"/>
    <w:rsid w:val="007E76B6"/>
    <w:rsid w:val="007E7A40"/>
    <w:rsid w:val="007E7AAB"/>
    <w:rsid w:val="007E7C57"/>
    <w:rsid w:val="007E7CB8"/>
    <w:rsid w:val="007E7CBE"/>
    <w:rsid w:val="007E7ED0"/>
    <w:rsid w:val="007F0392"/>
    <w:rsid w:val="007F057E"/>
    <w:rsid w:val="007F098C"/>
    <w:rsid w:val="007F0BDD"/>
    <w:rsid w:val="007F0C59"/>
    <w:rsid w:val="007F0DCF"/>
    <w:rsid w:val="007F0E7A"/>
    <w:rsid w:val="007F117E"/>
    <w:rsid w:val="007F17A3"/>
    <w:rsid w:val="007F1C03"/>
    <w:rsid w:val="007F1D27"/>
    <w:rsid w:val="007F1D2A"/>
    <w:rsid w:val="007F1DDE"/>
    <w:rsid w:val="007F1EA1"/>
    <w:rsid w:val="007F1EAF"/>
    <w:rsid w:val="007F1F23"/>
    <w:rsid w:val="007F20D5"/>
    <w:rsid w:val="007F21CB"/>
    <w:rsid w:val="007F22C0"/>
    <w:rsid w:val="007F2346"/>
    <w:rsid w:val="007F2602"/>
    <w:rsid w:val="007F27E4"/>
    <w:rsid w:val="007F2C1A"/>
    <w:rsid w:val="007F2D4D"/>
    <w:rsid w:val="007F2FB0"/>
    <w:rsid w:val="007F3091"/>
    <w:rsid w:val="007F34BD"/>
    <w:rsid w:val="007F3617"/>
    <w:rsid w:val="007F39B1"/>
    <w:rsid w:val="007F3E94"/>
    <w:rsid w:val="007F3F4B"/>
    <w:rsid w:val="007F40D3"/>
    <w:rsid w:val="007F4199"/>
    <w:rsid w:val="007F4369"/>
    <w:rsid w:val="007F45A6"/>
    <w:rsid w:val="007F4957"/>
    <w:rsid w:val="007F499F"/>
    <w:rsid w:val="007F4D9F"/>
    <w:rsid w:val="007F4E44"/>
    <w:rsid w:val="007F4F93"/>
    <w:rsid w:val="007F511B"/>
    <w:rsid w:val="007F512F"/>
    <w:rsid w:val="007F51E1"/>
    <w:rsid w:val="007F55FA"/>
    <w:rsid w:val="007F5849"/>
    <w:rsid w:val="007F5DEE"/>
    <w:rsid w:val="007F5E6D"/>
    <w:rsid w:val="007F618F"/>
    <w:rsid w:val="007F630D"/>
    <w:rsid w:val="007F66B8"/>
    <w:rsid w:val="007F7018"/>
    <w:rsid w:val="007F73CD"/>
    <w:rsid w:val="007F73F8"/>
    <w:rsid w:val="007F749C"/>
    <w:rsid w:val="007F7710"/>
    <w:rsid w:val="007F7739"/>
    <w:rsid w:val="007F77C0"/>
    <w:rsid w:val="007F7841"/>
    <w:rsid w:val="007F7CC6"/>
    <w:rsid w:val="007F7E35"/>
    <w:rsid w:val="007F7EBB"/>
    <w:rsid w:val="00800108"/>
    <w:rsid w:val="008002C4"/>
    <w:rsid w:val="00800301"/>
    <w:rsid w:val="00800617"/>
    <w:rsid w:val="00800AEE"/>
    <w:rsid w:val="00800BE2"/>
    <w:rsid w:val="00800CA4"/>
    <w:rsid w:val="00800D1A"/>
    <w:rsid w:val="0080116E"/>
    <w:rsid w:val="008013CD"/>
    <w:rsid w:val="00801670"/>
    <w:rsid w:val="0080174F"/>
    <w:rsid w:val="00801762"/>
    <w:rsid w:val="008019C9"/>
    <w:rsid w:val="00801C05"/>
    <w:rsid w:val="00801C88"/>
    <w:rsid w:val="0080209C"/>
    <w:rsid w:val="0080262E"/>
    <w:rsid w:val="008028E7"/>
    <w:rsid w:val="008029CE"/>
    <w:rsid w:val="00802A2F"/>
    <w:rsid w:val="00802B7F"/>
    <w:rsid w:val="00802EA1"/>
    <w:rsid w:val="00803076"/>
    <w:rsid w:val="00803100"/>
    <w:rsid w:val="00803245"/>
    <w:rsid w:val="0080338B"/>
    <w:rsid w:val="008037E0"/>
    <w:rsid w:val="00803882"/>
    <w:rsid w:val="00803CB4"/>
    <w:rsid w:val="00803E01"/>
    <w:rsid w:val="00803E94"/>
    <w:rsid w:val="00803E96"/>
    <w:rsid w:val="0080405C"/>
    <w:rsid w:val="00804116"/>
    <w:rsid w:val="00804272"/>
    <w:rsid w:val="008042BC"/>
    <w:rsid w:val="00804901"/>
    <w:rsid w:val="00804CEB"/>
    <w:rsid w:val="00804E1F"/>
    <w:rsid w:val="00804F96"/>
    <w:rsid w:val="00805014"/>
    <w:rsid w:val="008051BB"/>
    <w:rsid w:val="00805345"/>
    <w:rsid w:val="0080551F"/>
    <w:rsid w:val="00805928"/>
    <w:rsid w:val="00805A1D"/>
    <w:rsid w:val="00805B8C"/>
    <w:rsid w:val="00805CFE"/>
    <w:rsid w:val="00805DC5"/>
    <w:rsid w:val="00805DFD"/>
    <w:rsid w:val="00805E97"/>
    <w:rsid w:val="00805ED1"/>
    <w:rsid w:val="00806005"/>
    <w:rsid w:val="00806054"/>
    <w:rsid w:val="0080608A"/>
    <w:rsid w:val="0080611E"/>
    <w:rsid w:val="008061D2"/>
    <w:rsid w:val="00806271"/>
    <w:rsid w:val="0080637F"/>
    <w:rsid w:val="0080653B"/>
    <w:rsid w:val="008065BC"/>
    <w:rsid w:val="0080660D"/>
    <w:rsid w:val="00806D60"/>
    <w:rsid w:val="008074F3"/>
    <w:rsid w:val="008075AA"/>
    <w:rsid w:val="0080775D"/>
    <w:rsid w:val="00807D05"/>
    <w:rsid w:val="00810122"/>
    <w:rsid w:val="0081012A"/>
    <w:rsid w:val="008101B5"/>
    <w:rsid w:val="00810544"/>
    <w:rsid w:val="0081060C"/>
    <w:rsid w:val="0081066F"/>
    <w:rsid w:val="008108CE"/>
    <w:rsid w:val="00810B0F"/>
    <w:rsid w:val="00810BD4"/>
    <w:rsid w:val="00810CF8"/>
    <w:rsid w:val="00810E59"/>
    <w:rsid w:val="00811027"/>
    <w:rsid w:val="008110B5"/>
    <w:rsid w:val="00811281"/>
    <w:rsid w:val="00811BC1"/>
    <w:rsid w:val="00811E0D"/>
    <w:rsid w:val="00811EF4"/>
    <w:rsid w:val="008121B4"/>
    <w:rsid w:val="008121B9"/>
    <w:rsid w:val="00812317"/>
    <w:rsid w:val="00812726"/>
    <w:rsid w:val="008127B3"/>
    <w:rsid w:val="008129D1"/>
    <w:rsid w:val="0081325F"/>
    <w:rsid w:val="008135A7"/>
    <w:rsid w:val="00813744"/>
    <w:rsid w:val="00813E5B"/>
    <w:rsid w:val="00814187"/>
    <w:rsid w:val="00814203"/>
    <w:rsid w:val="00814360"/>
    <w:rsid w:val="00814730"/>
    <w:rsid w:val="008148D2"/>
    <w:rsid w:val="00814C77"/>
    <w:rsid w:val="00814E15"/>
    <w:rsid w:val="00814E2A"/>
    <w:rsid w:val="00814FE3"/>
    <w:rsid w:val="008155B0"/>
    <w:rsid w:val="008159BF"/>
    <w:rsid w:val="00815A93"/>
    <w:rsid w:val="00815F4F"/>
    <w:rsid w:val="00815FDF"/>
    <w:rsid w:val="00816182"/>
    <w:rsid w:val="0081622D"/>
    <w:rsid w:val="008163F9"/>
    <w:rsid w:val="00816445"/>
    <w:rsid w:val="00816773"/>
    <w:rsid w:val="008167DB"/>
    <w:rsid w:val="00816876"/>
    <w:rsid w:val="00817612"/>
    <w:rsid w:val="008176A3"/>
    <w:rsid w:val="00817923"/>
    <w:rsid w:val="0081792B"/>
    <w:rsid w:val="0082032D"/>
    <w:rsid w:val="008206D3"/>
    <w:rsid w:val="0082096C"/>
    <w:rsid w:val="00820C2A"/>
    <w:rsid w:val="00820DD7"/>
    <w:rsid w:val="00820EA5"/>
    <w:rsid w:val="00820F50"/>
    <w:rsid w:val="008211DA"/>
    <w:rsid w:val="00821252"/>
    <w:rsid w:val="00821477"/>
    <w:rsid w:val="008215D4"/>
    <w:rsid w:val="0082182E"/>
    <w:rsid w:val="0082188F"/>
    <w:rsid w:val="00821A8E"/>
    <w:rsid w:val="00821D0D"/>
    <w:rsid w:val="00821F19"/>
    <w:rsid w:val="00821FF9"/>
    <w:rsid w:val="008222D0"/>
    <w:rsid w:val="00822788"/>
    <w:rsid w:val="00822AFC"/>
    <w:rsid w:val="00822EDD"/>
    <w:rsid w:val="00823099"/>
    <w:rsid w:val="008230CD"/>
    <w:rsid w:val="00823308"/>
    <w:rsid w:val="00823493"/>
    <w:rsid w:val="00823771"/>
    <w:rsid w:val="00823BC9"/>
    <w:rsid w:val="0082464B"/>
    <w:rsid w:val="0082479B"/>
    <w:rsid w:val="008250AE"/>
    <w:rsid w:val="008258FD"/>
    <w:rsid w:val="00825A93"/>
    <w:rsid w:val="00825AE9"/>
    <w:rsid w:val="00825E22"/>
    <w:rsid w:val="008261DE"/>
    <w:rsid w:val="00826844"/>
    <w:rsid w:val="00826A1D"/>
    <w:rsid w:val="00826A52"/>
    <w:rsid w:val="00826CFD"/>
    <w:rsid w:val="00826D10"/>
    <w:rsid w:val="00826F32"/>
    <w:rsid w:val="008272F0"/>
    <w:rsid w:val="008272F4"/>
    <w:rsid w:val="00827451"/>
    <w:rsid w:val="008274A6"/>
    <w:rsid w:val="008277D5"/>
    <w:rsid w:val="008277EF"/>
    <w:rsid w:val="00827817"/>
    <w:rsid w:val="00827A1A"/>
    <w:rsid w:val="00827B9C"/>
    <w:rsid w:val="00827BB4"/>
    <w:rsid w:val="00827C87"/>
    <w:rsid w:val="00827DB9"/>
    <w:rsid w:val="008300D2"/>
    <w:rsid w:val="008302F9"/>
    <w:rsid w:val="0083046C"/>
    <w:rsid w:val="00830484"/>
    <w:rsid w:val="00830797"/>
    <w:rsid w:val="008307F9"/>
    <w:rsid w:val="00830A6F"/>
    <w:rsid w:val="00830AF8"/>
    <w:rsid w:val="00830D2F"/>
    <w:rsid w:val="0083160E"/>
    <w:rsid w:val="0083165E"/>
    <w:rsid w:val="00832318"/>
    <w:rsid w:val="008323E2"/>
    <w:rsid w:val="0083256F"/>
    <w:rsid w:val="008328B5"/>
    <w:rsid w:val="00832C11"/>
    <w:rsid w:val="00832DED"/>
    <w:rsid w:val="00832FDC"/>
    <w:rsid w:val="00833082"/>
    <w:rsid w:val="00833233"/>
    <w:rsid w:val="0083332D"/>
    <w:rsid w:val="00833377"/>
    <w:rsid w:val="0083378E"/>
    <w:rsid w:val="00833BC3"/>
    <w:rsid w:val="00833C6C"/>
    <w:rsid w:val="00833D04"/>
    <w:rsid w:val="00833EB0"/>
    <w:rsid w:val="0083442D"/>
    <w:rsid w:val="008345A9"/>
    <w:rsid w:val="00834772"/>
    <w:rsid w:val="00834901"/>
    <w:rsid w:val="0083497C"/>
    <w:rsid w:val="00834A02"/>
    <w:rsid w:val="00834C41"/>
    <w:rsid w:val="00834C99"/>
    <w:rsid w:val="008351FB"/>
    <w:rsid w:val="0083526E"/>
    <w:rsid w:val="008352E8"/>
    <w:rsid w:val="0083530E"/>
    <w:rsid w:val="00835748"/>
    <w:rsid w:val="008358C7"/>
    <w:rsid w:val="00835E5A"/>
    <w:rsid w:val="0083609C"/>
    <w:rsid w:val="008360BB"/>
    <w:rsid w:val="0083626E"/>
    <w:rsid w:val="0083643B"/>
    <w:rsid w:val="00836C03"/>
    <w:rsid w:val="00836EC3"/>
    <w:rsid w:val="00836F95"/>
    <w:rsid w:val="00837069"/>
    <w:rsid w:val="0083715E"/>
    <w:rsid w:val="008377BD"/>
    <w:rsid w:val="008401F3"/>
    <w:rsid w:val="00840231"/>
    <w:rsid w:val="00840373"/>
    <w:rsid w:val="008403E3"/>
    <w:rsid w:val="008405CE"/>
    <w:rsid w:val="00840A3D"/>
    <w:rsid w:val="00840A45"/>
    <w:rsid w:val="00840A9D"/>
    <w:rsid w:val="00840C18"/>
    <w:rsid w:val="00840E5D"/>
    <w:rsid w:val="00841166"/>
    <w:rsid w:val="008414E2"/>
    <w:rsid w:val="00841529"/>
    <w:rsid w:val="00841553"/>
    <w:rsid w:val="00841AC1"/>
    <w:rsid w:val="00841D75"/>
    <w:rsid w:val="00841E50"/>
    <w:rsid w:val="00841E76"/>
    <w:rsid w:val="00841F34"/>
    <w:rsid w:val="008420E0"/>
    <w:rsid w:val="00842267"/>
    <w:rsid w:val="00842672"/>
    <w:rsid w:val="00842859"/>
    <w:rsid w:val="008429F2"/>
    <w:rsid w:val="00842FE2"/>
    <w:rsid w:val="008430FE"/>
    <w:rsid w:val="00843134"/>
    <w:rsid w:val="008434FC"/>
    <w:rsid w:val="008435D5"/>
    <w:rsid w:val="008436DD"/>
    <w:rsid w:val="00843BC3"/>
    <w:rsid w:val="00843FB4"/>
    <w:rsid w:val="0084401B"/>
    <w:rsid w:val="0084411F"/>
    <w:rsid w:val="008441DE"/>
    <w:rsid w:val="00844437"/>
    <w:rsid w:val="008444EF"/>
    <w:rsid w:val="0084474D"/>
    <w:rsid w:val="008449F0"/>
    <w:rsid w:val="00844B85"/>
    <w:rsid w:val="00844CBF"/>
    <w:rsid w:val="00844DE9"/>
    <w:rsid w:val="00845009"/>
    <w:rsid w:val="00845583"/>
    <w:rsid w:val="008455E9"/>
    <w:rsid w:val="008455F7"/>
    <w:rsid w:val="008457D8"/>
    <w:rsid w:val="008459A4"/>
    <w:rsid w:val="00845D91"/>
    <w:rsid w:val="00845FFA"/>
    <w:rsid w:val="008463BB"/>
    <w:rsid w:val="008467F3"/>
    <w:rsid w:val="00846B22"/>
    <w:rsid w:val="00847016"/>
    <w:rsid w:val="0084706F"/>
    <w:rsid w:val="00847182"/>
    <w:rsid w:val="00847C7A"/>
    <w:rsid w:val="00847CCF"/>
    <w:rsid w:val="00847E79"/>
    <w:rsid w:val="00847F44"/>
    <w:rsid w:val="008500DE"/>
    <w:rsid w:val="008504E2"/>
    <w:rsid w:val="008505AE"/>
    <w:rsid w:val="008505DD"/>
    <w:rsid w:val="00850658"/>
    <w:rsid w:val="00850A51"/>
    <w:rsid w:val="00850C53"/>
    <w:rsid w:val="00850D57"/>
    <w:rsid w:val="00850D97"/>
    <w:rsid w:val="00850F57"/>
    <w:rsid w:val="008513F6"/>
    <w:rsid w:val="00851422"/>
    <w:rsid w:val="00851460"/>
    <w:rsid w:val="008515EB"/>
    <w:rsid w:val="0085166A"/>
    <w:rsid w:val="00851878"/>
    <w:rsid w:val="00851E27"/>
    <w:rsid w:val="00851EFC"/>
    <w:rsid w:val="00851FB2"/>
    <w:rsid w:val="0085202F"/>
    <w:rsid w:val="00852172"/>
    <w:rsid w:val="008521B7"/>
    <w:rsid w:val="008522DC"/>
    <w:rsid w:val="00852307"/>
    <w:rsid w:val="008524F7"/>
    <w:rsid w:val="00852804"/>
    <w:rsid w:val="008528DB"/>
    <w:rsid w:val="00852C8A"/>
    <w:rsid w:val="00852E16"/>
    <w:rsid w:val="008530C5"/>
    <w:rsid w:val="008531A6"/>
    <w:rsid w:val="00853361"/>
    <w:rsid w:val="008534C6"/>
    <w:rsid w:val="00853A0C"/>
    <w:rsid w:val="00853A8F"/>
    <w:rsid w:val="00853AAB"/>
    <w:rsid w:val="00853B11"/>
    <w:rsid w:val="00854063"/>
    <w:rsid w:val="00854196"/>
    <w:rsid w:val="0085491A"/>
    <w:rsid w:val="0085495F"/>
    <w:rsid w:val="008549C1"/>
    <w:rsid w:val="008549CF"/>
    <w:rsid w:val="00854B46"/>
    <w:rsid w:val="00854D2C"/>
    <w:rsid w:val="00854DA7"/>
    <w:rsid w:val="00855126"/>
    <w:rsid w:val="008551C7"/>
    <w:rsid w:val="008551FE"/>
    <w:rsid w:val="00855236"/>
    <w:rsid w:val="0085566F"/>
    <w:rsid w:val="008556BD"/>
    <w:rsid w:val="00855934"/>
    <w:rsid w:val="00855C4F"/>
    <w:rsid w:val="00855D05"/>
    <w:rsid w:val="00855D2D"/>
    <w:rsid w:val="00856202"/>
    <w:rsid w:val="0085623F"/>
    <w:rsid w:val="008564D9"/>
    <w:rsid w:val="00856815"/>
    <w:rsid w:val="0085707A"/>
    <w:rsid w:val="00857157"/>
    <w:rsid w:val="00857981"/>
    <w:rsid w:val="008579EB"/>
    <w:rsid w:val="00857B6E"/>
    <w:rsid w:val="00857D54"/>
    <w:rsid w:val="00860330"/>
    <w:rsid w:val="00860463"/>
    <w:rsid w:val="0086077C"/>
    <w:rsid w:val="008607D2"/>
    <w:rsid w:val="00860830"/>
    <w:rsid w:val="008609CA"/>
    <w:rsid w:val="008614F9"/>
    <w:rsid w:val="00861606"/>
    <w:rsid w:val="0086179F"/>
    <w:rsid w:val="00861864"/>
    <w:rsid w:val="00861D96"/>
    <w:rsid w:val="00862281"/>
    <w:rsid w:val="0086230F"/>
    <w:rsid w:val="00862A4F"/>
    <w:rsid w:val="008630B2"/>
    <w:rsid w:val="008636FD"/>
    <w:rsid w:val="00863794"/>
    <w:rsid w:val="008638EE"/>
    <w:rsid w:val="0086398E"/>
    <w:rsid w:val="00863BF3"/>
    <w:rsid w:val="00863C92"/>
    <w:rsid w:val="00864581"/>
    <w:rsid w:val="008647D0"/>
    <w:rsid w:val="00864BBB"/>
    <w:rsid w:val="00864D8F"/>
    <w:rsid w:val="00864E28"/>
    <w:rsid w:val="00864F76"/>
    <w:rsid w:val="00865391"/>
    <w:rsid w:val="008656CE"/>
    <w:rsid w:val="008657F7"/>
    <w:rsid w:val="00865874"/>
    <w:rsid w:val="008658AB"/>
    <w:rsid w:val="00865B7F"/>
    <w:rsid w:val="00865C57"/>
    <w:rsid w:val="00865CA2"/>
    <w:rsid w:val="00865E1E"/>
    <w:rsid w:val="00866362"/>
    <w:rsid w:val="008669DB"/>
    <w:rsid w:val="00866B1A"/>
    <w:rsid w:val="00866B9A"/>
    <w:rsid w:val="00866CBA"/>
    <w:rsid w:val="00866E74"/>
    <w:rsid w:val="00867228"/>
    <w:rsid w:val="0086742E"/>
    <w:rsid w:val="00867516"/>
    <w:rsid w:val="008677A4"/>
    <w:rsid w:val="00867856"/>
    <w:rsid w:val="00870092"/>
    <w:rsid w:val="008700FD"/>
    <w:rsid w:val="0087013D"/>
    <w:rsid w:val="008703FB"/>
    <w:rsid w:val="008704D8"/>
    <w:rsid w:val="008706B4"/>
    <w:rsid w:val="008706DF"/>
    <w:rsid w:val="00870792"/>
    <w:rsid w:val="00870975"/>
    <w:rsid w:val="008709AD"/>
    <w:rsid w:val="00870A04"/>
    <w:rsid w:val="00870E20"/>
    <w:rsid w:val="00870FAB"/>
    <w:rsid w:val="008714DC"/>
    <w:rsid w:val="00871587"/>
    <w:rsid w:val="008721C7"/>
    <w:rsid w:val="00872545"/>
    <w:rsid w:val="008725AE"/>
    <w:rsid w:val="008725B3"/>
    <w:rsid w:val="008726A9"/>
    <w:rsid w:val="008727A7"/>
    <w:rsid w:val="00872A2B"/>
    <w:rsid w:val="00872A77"/>
    <w:rsid w:val="00872CAF"/>
    <w:rsid w:val="00872EF0"/>
    <w:rsid w:val="00872F06"/>
    <w:rsid w:val="00872FB9"/>
    <w:rsid w:val="008731FA"/>
    <w:rsid w:val="008732FD"/>
    <w:rsid w:val="008734BE"/>
    <w:rsid w:val="00873A27"/>
    <w:rsid w:val="008740E3"/>
    <w:rsid w:val="008743DC"/>
    <w:rsid w:val="008748A1"/>
    <w:rsid w:val="00874975"/>
    <w:rsid w:val="008749C1"/>
    <w:rsid w:val="008749FC"/>
    <w:rsid w:val="00874BA1"/>
    <w:rsid w:val="00874C2D"/>
    <w:rsid w:val="00874E27"/>
    <w:rsid w:val="00875119"/>
    <w:rsid w:val="00875374"/>
    <w:rsid w:val="008753A0"/>
    <w:rsid w:val="008753B4"/>
    <w:rsid w:val="0087552B"/>
    <w:rsid w:val="0087597C"/>
    <w:rsid w:val="00875980"/>
    <w:rsid w:val="00875B3E"/>
    <w:rsid w:val="00875CC6"/>
    <w:rsid w:val="00875CD5"/>
    <w:rsid w:val="00875D23"/>
    <w:rsid w:val="00875F47"/>
    <w:rsid w:val="00876009"/>
    <w:rsid w:val="00876048"/>
    <w:rsid w:val="0087657E"/>
    <w:rsid w:val="00876671"/>
    <w:rsid w:val="008766B0"/>
    <w:rsid w:val="0087681C"/>
    <w:rsid w:val="00876D2B"/>
    <w:rsid w:val="00876D38"/>
    <w:rsid w:val="0087700A"/>
    <w:rsid w:val="00877043"/>
    <w:rsid w:val="008771F4"/>
    <w:rsid w:val="00877206"/>
    <w:rsid w:val="00877384"/>
    <w:rsid w:val="0087739D"/>
    <w:rsid w:val="00877448"/>
    <w:rsid w:val="008777C9"/>
    <w:rsid w:val="00877853"/>
    <w:rsid w:val="008779BF"/>
    <w:rsid w:val="00877B10"/>
    <w:rsid w:val="008800C8"/>
    <w:rsid w:val="0088016E"/>
    <w:rsid w:val="0088038C"/>
    <w:rsid w:val="00880592"/>
    <w:rsid w:val="00880875"/>
    <w:rsid w:val="008808F1"/>
    <w:rsid w:val="00880955"/>
    <w:rsid w:val="00880A18"/>
    <w:rsid w:val="008810E5"/>
    <w:rsid w:val="0088165D"/>
    <w:rsid w:val="008818C9"/>
    <w:rsid w:val="00881960"/>
    <w:rsid w:val="00881BB2"/>
    <w:rsid w:val="00881E9A"/>
    <w:rsid w:val="0088212C"/>
    <w:rsid w:val="008822A8"/>
    <w:rsid w:val="00882729"/>
    <w:rsid w:val="00882747"/>
    <w:rsid w:val="00882756"/>
    <w:rsid w:val="00882BB5"/>
    <w:rsid w:val="00882C86"/>
    <w:rsid w:val="008830EC"/>
    <w:rsid w:val="00883273"/>
    <w:rsid w:val="008832E6"/>
    <w:rsid w:val="008833BD"/>
    <w:rsid w:val="00883550"/>
    <w:rsid w:val="008835D6"/>
    <w:rsid w:val="00883640"/>
    <w:rsid w:val="0088368B"/>
    <w:rsid w:val="008837E5"/>
    <w:rsid w:val="00883A27"/>
    <w:rsid w:val="00883B0C"/>
    <w:rsid w:val="00883CEE"/>
    <w:rsid w:val="00883CF3"/>
    <w:rsid w:val="00883DAD"/>
    <w:rsid w:val="008840BD"/>
    <w:rsid w:val="00884204"/>
    <w:rsid w:val="00884410"/>
    <w:rsid w:val="0088441E"/>
    <w:rsid w:val="00884863"/>
    <w:rsid w:val="008848A4"/>
    <w:rsid w:val="0088491E"/>
    <w:rsid w:val="00884E78"/>
    <w:rsid w:val="008853AD"/>
    <w:rsid w:val="008856EF"/>
    <w:rsid w:val="00885821"/>
    <w:rsid w:val="00885984"/>
    <w:rsid w:val="00885D20"/>
    <w:rsid w:val="00885FD4"/>
    <w:rsid w:val="00886031"/>
    <w:rsid w:val="00886032"/>
    <w:rsid w:val="008861EC"/>
    <w:rsid w:val="008862CF"/>
    <w:rsid w:val="0088652E"/>
    <w:rsid w:val="0088696A"/>
    <w:rsid w:val="00886EF5"/>
    <w:rsid w:val="00886F62"/>
    <w:rsid w:val="0088718F"/>
    <w:rsid w:val="0088737A"/>
    <w:rsid w:val="00887481"/>
    <w:rsid w:val="00887736"/>
    <w:rsid w:val="00887A0A"/>
    <w:rsid w:val="00887D5F"/>
    <w:rsid w:val="008905B9"/>
    <w:rsid w:val="008905E2"/>
    <w:rsid w:val="00890FB4"/>
    <w:rsid w:val="008912F5"/>
    <w:rsid w:val="00891361"/>
    <w:rsid w:val="0089147D"/>
    <w:rsid w:val="00891518"/>
    <w:rsid w:val="00891677"/>
    <w:rsid w:val="0089170D"/>
    <w:rsid w:val="008919AC"/>
    <w:rsid w:val="00891D3B"/>
    <w:rsid w:val="00891E9F"/>
    <w:rsid w:val="0089259A"/>
    <w:rsid w:val="0089269C"/>
    <w:rsid w:val="00892B4F"/>
    <w:rsid w:val="00892C1F"/>
    <w:rsid w:val="00892C4B"/>
    <w:rsid w:val="00892CD2"/>
    <w:rsid w:val="00892E8E"/>
    <w:rsid w:val="0089335E"/>
    <w:rsid w:val="008937E1"/>
    <w:rsid w:val="00893903"/>
    <w:rsid w:val="008939EE"/>
    <w:rsid w:val="00893B4F"/>
    <w:rsid w:val="00893B9E"/>
    <w:rsid w:val="00893BEF"/>
    <w:rsid w:val="00893C67"/>
    <w:rsid w:val="00893D87"/>
    <w:rsid w:val="008941EB"/>
    <w:rsid w:val="00894516"/>
    <w:rsid w:val="00894762"/>
    <w:rsid w:val="0089479E"/>
    <w:rsid w:val="008948B8"/>
    <w:rsid w:val="00894B63"/>
    <w:rsid w:val="00894DBE"/>
    <w:rsid w:val="00894EA7"/>
    <w:rsid w:val="00894EC4"/>
    <w:rsid w:val="00894FC8"/>
    <w:rsid w:val="0089556B"/>
    <w:rsid w:val="008955A5"/>
    <w:rsid w:val="0089568B"/>
    <w:rsid w:val="0089592A"/>
    <w:rsid w:val="00895BEE"/>
    <w:rsid w:val="00895D82"/>
    <w:rsid w:val="00896195"/>
    <w:rsid w:val="0089633B"/>
    <w:rsid w:val="008965AD"/>
    <w:rsid w:val="00896C13"/>
    <w:rsid w:val="00897629"/>
    <w:rsid w:val="008977A7"/>
    <w:rsid w:val="00897DC6"/>
    <w:rsid w:val="00897E8A"/>
    <w:rsid w:val="00897EE0"/>
    <w:rsid w:val="00897FB6"/>
    <w:rsid w:val="008A0073"/>
    <w:rsid w:val="008A00CB"/>
    <w:rsid w:val="008A00DA"/>
    <w:rsid w:val="008A0211"/>
    <w:rsid w:val="008A056B"/>
    <w:rsid w:val="008A0594"/>
    <w:rsid w:val="008A0676"/>
    <w:rsid w:val="008A06BA"/>
    <w:rsid w:val="008A08AF"/>
    <w:rsid w:val="008A0913"/>
    <w:rsid w:val="008A0D61"/>
    <w:rsid w:val="008A1045"/>
    <w:rsid w:val="008A11AC"/>
    <w:rsid w:val="008A1255"/>
    <w:rsid w:val="008A13D2"/>
    <w:rsid w:val="008A15E1"/>
    <w:rsid w:val="008A1B19"/>
    <w:rsid w:val="008A1C9F"/>
    <w:rsid w:val="008A1DBA"/>
    <w:rsid w:val="008A1F6C"/>
    <w:rsid w:val="008A1FE3"/>
    <w:rsid w:val="008A201A"/>
    <w:rsid w:val="008A202C"/>
    <w:rsid w:val="008A21EC"/>
    <w:rsid w:val="008A22BA"/>
    <w:rsid w:val="008A2701"/>
    <w:rsid w:val="008A29B7"/>
    <w:rsid w:val="008A2A9C"/>
    <w:rsid w:val="008A2C8F"/>
    <w:rsid w:val="008A2C99"/>
    <w:rsid w:val="008A2F1C"/>
    <w:rsid w:val="008A3030"/>
    <w:rsid w:val="008A306F"/>
    <w:rsid w:val="008A314E"/>
    <w:rsid w:val="008A3329"/>
    <w:rsid w:val="008A3501"/>
    <w:rsid w:val="008A387E"/>
    <w:rsid w:val="008A4358"/>
    <w:rsid w:val="008A4A1B"/>
    <w:rsid w:val="008A4BDB"/>
    <w:rsid w:val="008A51C1"/>
    <w:rsid w:val="008A540A"/>
    <w:rsid w:val="008A5463"/>
    <w:rsid w:val="008A5541"/>
    <w:rsid w:val="008A5B1A"/>
    <w:rsid w:val="008A6245"/>
    <w:rsid w:val="008A639E"/>
    <w:rsid w:val="008A6597"/>
    <w:rsid w:val="008A66DA"/>
    <w:rsid w:val="008A69EB"/>
    <w:rsid w:val="008A6DF3"/>
    <w:rsid w:val="008A6DFB"/>
    <w:rsid w:val="008A714D"/>
    <w:rsid w:val="008A719B"/>
    <w:rsid w:val="008A7212"/>
    <w:rsid w:val="008A79D8"/>
    <w:rsid w:val="008B006B"/>
    <w:rsid w:val="008B01F9"/>
    <w:rsid w:val="008B07E0"/>
    <w:rsid w:val="008B0B9A"/>
    <w:rsid w:val="008B0F67"/>
    <w:rsid w:val="008B123E"/>
    <w:rsid w:val="008B1669"/>
    <w:rsid w:val="008B18CB"/>
    <w:rsid w:val="008B19A4"/>
    <w:rsid w:val="008B1A8C"/>
    <w:rsid w:val="008B1AF6"/>
    <w:rsid w:val="008B2005"/>
    <w:rsid w:val="008B230D"/>
    <w:rsid w:val="008B2430"/>
    <w:rsid w:val="008B29F5"/>
    <w:rsid w:val="008B2A48"/>
    <w:rsid w:val="008B2AEB"/>
    <w:rsid w:val="008B2B15"/>
    <w:rsid w:val="008B2B32"/>
    <w:rsid w:val="008B2C2D"/>
    <w:rsid w:val="008B2CB4"/>
    <w:rsid w:val="008B2CE3"/>
    <w:rsid w:val="008B2D1A"/>
    <w:rsid w:val="008B2DE2"/>
    <w:rsid w:val="008B2F2B"/>
    <w:rsid w:val="008B3004"/>
    <w:rsid w:val="008B35B2"/>
    <w:rsid w:val="008B372A"/>
    <w:rsid w:val="008B380F"/>
    <w:rsid w:val="008B3897"/>
    <w:rsid w:val="008B38E9"/>
    <w:rsid w:val="008B3E20"/>
    <w:rsid w:val="008B3E38"/>
    <w:rsid w:val="008B42A7"/>
    <w:rsid w:val="008B459E"/>
    <w:rsid w:val="008B496C"/>
    <w:rsid w:val="008B4ACE"/>
    <w:rsid w:val="008B4CAC"/>
    <w:rsid w:val="008B4F14"/>
    <w:rsid w:val="008B4FE5"/>
    <w:rsid w:val="008B515B"/>
    <w:rsid w:val="008B552B"/>
    <w:rsid w:val="008B5776"/>
    <w:rsid w:val="008B58DA"/>
    <w:rsid w:val="008B5C72"/>
    <w:rsid w:val="008B5E89"/>
    <w:rsid w:val="008B5F50"/>
    <w:rsid w:val="008B60C4"/>
    <w:rsid w:val="008B6159"/>
    <w:rsid w:val="008B65BC"/>
    <w:rsid w:val="008B66DC"/>
    <w:rsid w:val="008B67EE"/>
    <w:rsid w:val="008B684F"/>
    <w:rsid w:val="008B70E8"/>
    <w:rsid w:val="008B70ED"/>
    <w:rsid w:val="008B739B"/>
    <w:rsid w:val="008B74C1"/>
    <w:rsid w:val="008B7701"/>
    <w:rsid w:val="008B7C80"/>
    <w:rsid w:val="008B7F06"/>
    <w:rsid w:val="008C0089"/>
    <w:rsid w:val="008C0205"/>
    <w:rsid w:val="008C0270"/>
    <w:rsid w:val="008C03E9"/>
    <w:rsid w:val="008C0571"/>
    <w:rsid w:val="008C0763"/>
    <w:rsid w:val="008C0795"/>
    <w:rsid w:val="008C0A66"/>
    <w:rsid w:val="008C0B3F"/>
    <w:rsid w:val="008C0D14"/>
    <w:rsid w:val="008C0F51"/>
    <w:rsid w:val="008C11F8"/>
    <w:rsid w:val="008C1B26"/>
    <w:rsid w:val="008C1D2B"/>
    <w:rsid w:val="008C1D9B"/>
    <w:rsid w:val="008C1EA6"/>
    <w:rsid w:val="008C1EF1"/>
    <w:rsid w:val="008C21B6"/>
    <w:rsid w:val="008C22D6"/>
    <w:rsid w:val="008C22E7"/>
    <w:rsid w:val="008C2320"/>
    <w:rsid w:val="008C23CE"/>
    <w:rsid w:val="008C2406"/>
    <w:rsid w:val="008C2593"/>
    <w:rsid w:val="008C25B0"/>
    <w:rsid w:val="008C2878"/>
    <w:rsid w:val="008C2950"/>
    <w:rsid w:val="008C2961"/>
    <w:rsid w:val="008C2A1A"/>
    <w:rsid w:val="008C2AB3"/>
    <w:rsid w:val="008C2D34"/>
    <w:rsid w:val="008C2E3E"/>
    <w:rsid w:val="008C2FFE"/>
    <w:rsid w:val="008C31D6"/>
    <w:rsid w:val="008C32BD"/>
    <w:rsid w:val="008C34EE"/>
    <w:rsid w:val="008C3547"/>
    <w:rsid w:val="008C3645"/>
    <w:rsid w:val="008C36DB"/>
    <w:rsid w:val="008C3995"/>
    <w:rsid w:val="008C3A22"/>
    <w:rsid w:val="008C3D76"/>
    <w:rsid w:val="008C41D5"/>
    <w:rsid w:val="008C4308"/>
    <w:rsid w:val="008C46CE"/>
    <w:rsid w:val="008C482C"/>
    <w:rsid w:val="008C4879"/>
    <w:rsid w:val="008C4A28"/>
    <w:rsid w:val="008C4B7E"/>
    <w:rsid w:val="008C50F7"/>
    <w:rsid w:val="008C533C"/>
    <w:rsid w:val="008C5492"/>
    <w:rsid w:val="008C5581"/>
    <w:rsid w:val="008C559D"/>
    <w:rsid w:val="008C57DD"/>
    <w:rsid w:val="008C60CC"/>
    <w:rsid w:val="008C6115"/>
    <w:rsid w:val="008C6119"/>
    <w:rsid w:val="008C6202"/>
    <w:rsid w:val="008C63A7"/>
    <w:rsid w:val="008C679D"/>
    <w:rsid w:val="008C68F4"/>
    <w:rsid w:val="008C6DF8"/>
    <w:rsid w:val="008C6FF7"/>
    <w:rsid w:val="008C71CB"/>
    <w:rsid w:val="008C71DE"/>
    <w:rsid w:val="008C7488"/>
    <w:rsid w:val="008C7576"/>
    <w:rsid w:val="008C76BA"/>
    <w:rsid w:val="008C7833"/>
    <w:rsid w:val="008C7A45"/>
    <w:rsid w:val="008C7D54"/>
    <w:rsid w:val="008D011C"/>
    <w:rsid w:val="008D03EE"/>
    <w:rsid w:val="008D0480"/>
    <w:rsid w:val="008D0896"/>
    <w:rsid w:val="008D0909"/>
    <w:rsid w:val="008D0B5F"/>
    <w:rsid w:val="008D105F"/>
    <w:rsid w:val="008D1707"/>
    <w:rsid w:val="008D1963"/>
    <w:rsid w:val="008D1A58"/>
    <w:rsid w:val="008D1BC2"/>
    <w:rsid w:val="008D1D7D"/>
    <w:rsid w:val="008D1DFC"/>
    <w:rsid w:val="008D232E"/>
    <w:rsid w:val="008D2721"/>
    <w:rsid w:val="008D2849"/>
    <w:rsid w:val="008D2EC2"/>
    <w:rsid w:val="008D31A1"/>
    <w:rsid w:val="008D32FB"/>
    <w:rsid w:val="008D350E"/>
    <w:rsid w:val="008D3B51"/>
    <w:rsid w:val="008D3B98"/>
    <w:rsid w:val="008D3D4F"/>
    <w:rsid w:val="008D4139"/>
    <w:rsid w:val="008D4223"/>
    <w:rsid w:val="008D4251"/>
    <w:rsid w:val="008D4427"/>
    <w:rsid w:val="008D48A2"/>
    <w:rsid w:val="008D4A0C"/>
    <w:rsid w:val="008D4AFE"/>
    <w:rsid w:val="008D5324"/>
    <w:rsid w:val="008D54BF"/>
    <w:rsid w:val="008D5575"/>
    <w:rsid w:val="008D55A5"/>
    <w:rsid w:val="008D56E1"/>
    <w:rsid w:val="008D5C08"/>
    <w:rsid w:val="008D5D07"/>
    <w:rsid w:val="008D5D6A"/>
    <w:rsid w:val="008D5E9F"/>
    <w:rsid w:val="008D5F8A"/>
    <w:rsid w:val="008D6102"/>
    <w:rsid w:val="008D618F"/>
    <w:rsid w:val="008D634C"/>
    <w:rsid w:val="008D644C"/>
    <w:rsid w:val="008D6560"/>
    <w:rsid w:val="008D65C1"/>
    <w:rsid w:val="008D6762"/>
    <w:rsid w:val="008D67D2"/>
    <w:rsid w:val="008D6C51"/>
    <w:rsid w:val="008D6C8A"/>
    <w:rsid w:val="008D6E8F"/>
    <w:rsid w:val="008D6EA3"/>
    <w:rsid w:val="008D7070"/>
    <w:rsid w:val="008D7AA4"/>
    <w:rsid w:val="008D7B86"/>
    <w:rsid w:val="008D7CE0"/>
    <w:rsid w:val="008D7E62"/>
    <w:rsid w:val="008D7F38"/>
    <w:rsid w:val="008E0268"/>
    <w:rsid w:val="008E03F7"/>
    <w:rsid w:val="008E05EA"/>
    <w:rsid w:val="008E0643"/>
    <w:rsid w:val="008E0719"/>
    <w:rsid w:val="008E09B1"/>
    <w:rsid w:val="008E09B3"/>
    <w:rsid w:val="008E09E4"/>
    <w:rsid w:val="008E0A8F"/>
    <w:rsid w:val="008E0C0E"/>
    <w:rsid w:val="008E0C5D"/>
    <w:rsid w:val="008E0D7C"/>
    <w:rsid w:val="008E0E23"/>
    <w:rsid w:val="008E117C"/>
    <w:rsid w:val="008E1546"/>
    <w:rsid w:val="008E1C64"/>
    <w:rsid w:val="008E1F0F"/>
    <w:rsid w:val="008E20AA"/>
    <w:rsid w:val="008E214A"/>
    <w:rsid w:val="008E26C5"/>
    <w:rsid w:val="008E26CD"/>
    <w:rsid w:val="008E2710"/>
    <w:rsid w:val="008E2CEE"/>
    <w:rsid w:val="008E2ED7"/>
    <w:rsid w:val="008E3145"/>
    <w:rsid w:val="008E314A"/>
    <w:rsid w:val="008E3230"/>
    <w:rsid w:val="008E3285"/>
    <w:rsid w:val="008E384C"/>
    <w:rsid w:val="008E38E8"/>
    <w:rsid w:val="008E3C1B"/>
    <w:rsid w:val="008E3F97"/>
    <w:rsid w:val="008E460C"/>
    <w:rsid w:val="008E46F3"/>
    <w:rsid w:val="008E48D4"/>
    <w:rsid w:val="008E4CC2"/>
    <w:rsid w:val="008E4E62"/>
    <w:rsid w:val="008E4ECB"/>
    <w:rsid w:val="008E518D"/>
    <w:rsid w:val="008E529D"/>
    <w:rsid w:val="008E53C3"/>
    <w:rsid w:val="008E54AF"/>
    <w:rsid w:val="008E54DE"/>
    <w:rsid w:val="008E5615"/>
    <w:rsid w:val="008E56B7"/>
    <w:rsid w:val="008E57BC"/>
    <w:rsid w:val="008E57CF"/>
    <w:rsid w:val="008E58E7"/>
    <w:rsid w:val="008E598D"/>
    <w:rsid w:val="008E5B90"/>
    <w:rsid w:val="008E5EA8"/>
    <w:rsid w:val="008E5F31"/>
    <w:rsid w:val="008E604A"/>
    <w:rsid w:val="008E6103"/>
    <w:rsid w:val="008E6179"/>
    <w:rsid w:val="008E619E"/>
    <w:rsid w:val="008E6236"/>
    <w:rsid w:val="008E653E"/>
    <w:rsid w:val="008E682B"/>
    <w:rsid w:val="008E69C2"/>
    <w:rsid w:val="008E6DF7"/>
    <w:rsid w:val="008E6E5F"/>
    <w:rsid w:val="008E7045"/>
    <w:rsid w:val="008E70E8"/>
    <w:rsid w:val="008E7252"/>
    <w:rsid w:val="008E7377"/>
    <w:rsid w:val="008E77E1"/>
    <w:rsid w:val="008E798B"/>
    <w:rsid w:val="008E7AA9"/>
    <w:rsid w:val="008E7D89"/>
    <w:rsid w:val="008E7EB5"/>
    <w:rsid w:val="008E7EBA"/>
    <w:rsid w:val="008E7ECC"/>
    <w:rsid w:val="008F009A"/>
    <w:rsid w:val="008F0182"/>
    <w:rsid w:val="008F04EA"/>
    <w:rsid w:val="008F064C"/>
    <w:rsid w:val="008F0A05"/>
    <w:rsid w:val="008F0C6A"/>
    <w:rsid w:val="008F0F2B"/>
    <w:rsid w:val="008F1490"/>
    <w:rsid w:val="008F1685"/>
    <w:rsid w:val="008F18B9"/>
    <w:rsid w:val="008F19EB"/>
    <w:rsid w:val="008F1B47"/>
    <w:rsid w:val="008F1C3D"/>
    <w:rsid w:val="008F1CF5"/>
    <w:rsid w:val="008F1E22"/>
    <w:rsid w:val="008F24FD"/>
    <w:rsid w:val="008F275D"/>
    <w:rsid w:val="008F284D"/>
    <w:rsid w:val="008F2D63"/>
    <w:rsid w:val="008F2F5E"/>
    <w:rsid w:val="008F32C6"/>
    <w:rsid w:val="008F359B"/>
    <w:rsid w:val="008F36AB"/>
    <w:rsid w:val="008F36B7"/>
    <w:rsid w:val="008F37D0"/>
    <w:rsid w:val="008F394B"/>
    <w:rsid w:val="008F39C0"/>
    <w:rsid w:val="008F3A82"/>
    <w:rsid w:val="008F3C4B"/>
    <w:rsid w:val="008F3CE4"/>
    <w:rsid w:val="008F4034"/>
    <w:rsid w:val="008F4250"/>
    <w:rsid w:val="008F4423"/>
    <w:rsid w:val="008F4570"/>
    <w:rsid w:val="008F4605"/>
    <w:rsid w:val="008F46D0"/>
    <w:rsid w:val="008F502D"/>
    <w:rsid w:val="008F571E"/>
    <w:rsid w:val="008F5775"/>
    <w:rsid w:val="008F5A62"/>
    <w:rsid w:val="008F5C46"/>
    <w:rsid w:val="008F6188"/>
    <w:rsid w:val="008F63F6"/>
    <w:rsid w:val="008F665A"/>
    <w:rsid w:val="008F673C"/>
    <w:rsid w:val="008F6800"/>
    <w:rsid w:val="008F694F"/>
    <w:rsid w:val="008F6C30"/>
    <w:rsid w:val="008F6E6D"/>
    <w:rsid w:val="008F6E8B"/>
    <w:rsid w:val="008F6FED"/>
    <w:rsid w:val="008F6FFC"/>
    <w:rsid w:val="008F718E"/>
    <w:rsid w:val="008F7286"/>
    <w:rsid w:val="008F7754"/>
    <w:rsid w:val="008F78B8"/>
    <w:rsid w:val="008F78E9"/>
    <w:rsid w:val="008F7C33"/>
    <w:rsid w:val="008F7C36"/>
    <w:rsid w:val="008F7F0C"/>
    <w:rsid w:val="008F7F86"/>
    <w:rsid w:val="00900004"/>
    <w:rsid w:val="0090007B"/>
    <w:rsid w:val="009000E7"/>
    <w:rsid w:val="0090039A"/>
    <w:rsid w:val="009003DF"/>
    <w:rsid w:val="0090056F"/>
    <w:rsid w:val="0090080A"/>
    <w:rsid w:val="0090081D"/>
    <w:rsid w:val="00900C05"/>
    <w:rsid w:val="00900CB1"/>
    <w:rsid w:val="00900D08"/>
    <w:rsid w:val="00901006"/>
    <w:rsid w:val="009010E2"/>
    <w:rsid w:val="00901218"/>
    <w:rsid w:val="0090125F"/>
    <w:rsid w:val="00901371"/>
    <w:rsid w:val="009014BC"/>
    <w:rsid w:val="009016A1"/>
    <w:rsid w:val="00901949"/>
    <w:rsid w:val="0090195A"/>
    <w:rsid w:val="00901BE0"/>
    <w:rsid w:val="009021B9"/>
    <w:rsid w:val="0090281D"/>
    <w:rsid w:val="009028A2"/>
    <w:rsid w:val="009028FB"/>
    <w:rsid w:val="00902BDC"/>
    <w:rsid w:val="00902E0D"/>
    <w:rsid w:val="00903AC7"/>
    <w:rsid w:val="00903D88"/>
    <w:rsid w:val="00903E01"/>
    <w:rsid w:val="009040F9"/>
    <w:rsid w:val="009041FB"/>
    <w:rsid w:val="00904540"/>
    <w:rsid w:val="009045D5"/>
    <w:rsid w:val="009045F5"/>
    <w:rsid w:val="009046FA"/>
    <w:rsid w:val="0090498A"/>
    <w:rsid w:val="00904E26"/>
    <w:rsid w:val="00904E42"/>
    <w:rsid w:val="00905021"/>
    <w:rsid w:val="0090532D"/>
    <w:rsid w:val="009056CE"/>
    <w:rsid w:val="00905D84"/>
    <w:rsid w:val="00906059"/>
    <w:rsid w:val="0090606B"/>
    <w:rsid w:val="009063D5"/>
    <w:rsid w:val="009064AE"/>
    <w:rsid w:val="00906503"/>
    <w:rsid w:val="00906643"/>
    <w:rsid w:val="009066B1"/>
    <w:rsid w:val="009066B4"/>
    <w:rsid w:val="009066ED"/>
    <w:rsid w:val="00906A96"/>
    <w:rsid w:val="00906ABC"/>
    <w:rsid w:val="00906B36"/>
    <w:rsid w:val="00906B48"/>
    <w:rsid w:val="00906E4A"/>
    <w:rsid w:val="00907045"/>
    <w:rsid w:val="00907157"/>
    <w:rsid w:val="00907422"/>
    <w:rsid w:val="00907726"/>
    <w:rsid w:val="00907C4A"/>
    <w:rsid w:val="00907F29"/>
    <w:rsid w:val="00907F85"/>
    <w:rsid w:val="00910640"/>
    <w:rsid w:val="009107D3"/>
    <w:rsid w:val="0091081F"/>
    <w:rsid w:val="00910BF2"/>
    <w:rsid w:val="00910C16"/>
    <w:rsid w:val="00910FE0"/>
    <w:rsid w:val="009110B1"/>
    <w:rsid w:val="00911245"/>
    <w:rsid w:val="009114F0"/>
    <w:rsid w:val="0091167D"/>
    <w:rsid w:val="009116C4"/>
    <w:rsid w:val="009116D0"/>
    <w:rsid w:val="009116DE"/>
    <w:rsid w:val="009118FE"/>
    <w:rsid w:val="00911A76"/>
    <w:rsid w:val="00911E87"/>
    <w:rsid w:val="0091216A"/>
    <w:rsid w:val="0091235E"/>
    <w:rsid w:val="009123B0"/>
    <w:rsid w:val="00912559"/>
    <w:rsid w:val="009126C4"/>
    <w:rsid w:val="009127F9"/>
    <w:rsid w:val="00912870"/>
    <w:rsid w:val="009128AD"/>
    <w:rsid w:val="00912A5E"/>
    <w:rsid w:val="00912AC9"/>
    <w:rsid w:val="00912E1D"/>
    <w:rsid w:val="0091304A"/>
    <w:rsid w:val="009132AC"/>
    <w:rsid w:val="0091345A"/>
    <w:rsid w:val="009134F6"/>
    <w:rsid w:val="00913604"/>
    <w:rsid w:val="0091364A"/>
    <w:rsid w:val="009138F2"/>
    <w:rsid w:val="009138FB"/>
    <w:rsid w:val="00913960"/>
    <w:rsid w:val="00913FFE"/>
    <w:rsid w:val="00914225"/>
    <w:rsid w:val="00914288"/>
    <w:rsid w:val="009142D8"/>
    <w:rsid w:val="009142F7"/>
    <w:rsid w:val="009144E4"/>
    <w:rsid w:val="009147CC"/>
    <w:rsid w:val="00914AC3"/>
    <w:rsid w:val="00914BCF"/>
    <w:rsid w:val="00914FAA"/>
    <w:rsid w:val="00915124"/>
    <w:rsid w:val="00915180"/>
    <w:rsid w:val="0091559E"/>
    <w:rsid w:val="009155C9"/>
    <w:rsid w:val="00915787"/>
    <w:rsid w:val="00915B2D"/>
    <w:rsid w:val="00915DE6"/>
    <w:rsid w:val="00915E4C"/>
    <w:rsid w:val="00915F3F"/>
    <w:rsid w:val="0091644F"/>
    <w:rsid w:val="00916842"/>
    <w:rsid w:val="00916CF1"/>
    <w:rsid w:val="00916D75"/>
    <w:rsid w:val="00916FA7"/>
    <w:rsid w:val="009171C3"/>
    <w:rsid w:val="00917549"/>
    <w:rsid w:val="00917AF1"/>
    <w:rsid w:val="00917B8D"/>
    <w:rsid w:val="00917C40"/>
    <w:rsid w:val="00917ED1"/>
    <w:rsid w:val="00917F7D"/>
    <w:rsid w:val="00920337"/>
    <w:rsid w:val="00920AF7"/>
    <w:rsid w:val="00920C2B"/>
    <w:rsid w:val="00920C31"/>
    <w:rsid w:val="00920C82"/>
    <w:rsid w:val="00920CB1"/>
    <w:rsid w:val="00920CCE"/>
    <w:rsid w:val="00920D25"/>
    <w:rsid w:val="00920DA5"/>
    <w:rsid w:val="00920E6E"/>
    <w:rsid w:val="00921234"/>
    <w:rsid w:val="00921246"/>
    <w:rsid w:val="00921787"/>
    <w:rsid w:val="009217AA"/>
    <w:rsid w:val="009217BA"/>
    <w:rsid w:val="00921A14"/>
    <w:rsid w:val="00921ADB"/>
    <w:rsid w:val="00921EA7"/>
    <w:rsid w:val="00921EBC"/>
    <w:rsid w:val="0092207D"/>
    <w:rsid w:val="009222A0"/>
    <w:rsid w:val="00922930"/>
    <w:rsid w:val="0092295C"/>
    <w:rsid w:val="00922AD6"/>
    <w:rsid w:val="00922C26"/>
    <w:rsid w:val="009232E0"/>
    <w:rsid w:val="009234CD"/>
    <w:rsid w:val="009236B6"/>
    <w:rsid w:val="00923C64"/>
    <w:rsid w:val="0092407C"/>
    <w:rsid w:val="00924206"/>
    <w:rsid w:val="00924383"/>
    <w:rsid w:val="00924488"/>
    <w:rsid w:val="00924D94"/>
    <w:rsid w:val="00924DBC"/>
    <w:rsid w:val="00924E32"/>
    <w:rsid w:val="00925300"/>
    <w:rsid w:val="00925385"/>
    <w:rsid w:val="00925455"/>
    <w:rsid w:val="00925507"/>
    <w:rsid w:val="00925798"/>
    <w:rsid w:val="00925812"/>
    <w:rsid w:val="00925855"/>
    <w:rsid w:val="00925B0E"/>
    <w:rsid w:val="00925C7A"/>
    <w:rsid w:val="00925D2C"/>
    <w:rsid w:val="009262DA"/>
    <w:rsid w:val="0092654B"/>
    <w:rsid w:val="0092675B"/>
    <w:rsid w:val="009268D4"/>
    <w:rsid w:val="00926A67"/>
    <w:rsid w:val="00926D7D"/>
    <w:rsid w:val="00926E00"/>
    <w:rsid w:val="00926FD0"/>
    <w:rsid w:val="009272F1"/>
    <w:rsid w:val="00927A35"/>
    <w:rsid w:val="00927A62"/>
    <w:rsid w:val="00927E71"/>
    <w:rsid w:val="00927FEA"/>
    <w:rsid w:val="009302B6"/>
    <w:rsid w:val="00930542"/>
    <w:rsid w:val="00930555"/>
    <w:rsid w:val="00930757"/>
    <w:rsid w:val="009309CF"/>
    <w:rsid w:val="00930A0B"/>
    <w:rsid w:val="00930D6C"/>
    <w:rsid w:val="00930F7A"/>
    <w:rsid w:val="00930F80"/>
    <w:rsid w:val="00931855"/>
    <w:rsid w:val="0093191A"/>
    <w:rsid w:val="00931BD9"/>
    <w:rsid w:val="00931DD3"/>
    <w:rsid w:val="00931E2C"/>
    <w:rsid w:val="00931EA7"/>
    <w:rsid w:val="00931F53"/>
    <w:rsid w:val="009321F4"/>
    <w:rsid w:val="0093278D"/>
    <w:rsid w:val="00932820"/>
    <w:rsid w:val="0093286D"/>
    <w:rsid w:val="00932993"/>
    <w:rsid w:val="00932B52"/>
    <w:rsid w:val="00932BC8"/>
    <w:rsid w:val="00933365"/>
    <w:rsid w:val="00933A6E"/>
    <w:rsid w:val="00933B60"/>
    <w:rsid w:val="00933E3A"/>
    <w:rsid w:val="00933EF8"/>
    <w:rsid w:val="00933F03"/>
    <w:rsid w:val="0093416E"/>
    <w:rsid w:val="009345CA"/>
    <w:rsid w:val="009347D4"/>
    <w:rsid w:val="00934AA6"/>
    <w:rsid w:val="00934C34"/>
    <w:rsid w:val="00934F9E"/>
    <w:rsid w:val="0093511D"/>
    <w:rsid w:val="00935307"/>
    <w:rsid w:val="00935669"/>
    <w:rsid w:val="009356D1"/>
    <w:rsid w:val="0093586A"/>
    <w:rsid w:val="009358C5"/>
    <w:rsid w:val="00936381"/>
    <w:rsid w:val="009368F1"/>
    <w:rsid w:val="00936A3F"/>
    <w:rsid w:val="00936D8B"/>
    <w:rsid w:val="009371A2"/>
    <w:rsid w:val="009371FD"/>
    <w:rsid w:val="0093721D"/>
    <w:rsid w:val="0093734E"/>
    <w:rsid w:val="00937661"/>
    <w:rsid w:val="009378F5"/>
    <w:rsid w:val="00937CBF"/>
    <w:rsid w:val="00937DF0"/>
    <w:rsid w:val="00937F41"/>
    <w:rsid w:val="00940066"/>
    <w:rsid w:val="00940495"/>
    <w:rsid w:val="0094057B"/>
    <w:rsid w:val="009407AA"/>
    <w:rsid w:val="00940801"/>
    <w:rsid w:val="00940C55"/>
    <w:rsid w:val="009410B0"/>
    <w:rsid w:val="009410F4"/>
    <w:rsid w:val="00941334"/>
    <w:rsid w:val="0094137E"/>
    <w:rsid w:val="009413DB"/>
    <w:rsid w:val="00941595"/>
    <w:rsid w:val="00941657"/>
    <w:rsid w:val="00941802"/>
    <w:rsid w:val="00941884"/>
    <w:rsid w:val="009418AA"/>
    <w:rsid w:val="0094198F"/>
    <w:rsid w:val="009419D3"/>
    <w:rsid w:val="00941BAA"/>
    <w:rsid w:val="00941C4D"/>
    <w:rsid w:val="00941D1E"/>
    <w:rsid w:val="0094205F"/>
    <w:rsid w:val="009425F2"/>
    <w:rsid w:val="009427BC"/>
    <w:rsid w:val="0094284E"/>
    <w:rsid w:val="009429C6"/>
    <w:rsid w:val="00942A81"/>
    <w:rsid w:val="00942EF4"/>
    <w:rsid w:val="009431AE"/>
    <w:rsid w:val="009437C2"/>
    <w:rsid w:val="00943BCF"/>
    <w:rsid w:val="00943D96"/>
    <w:rsid w:val="00943E3C"/>
    <w:rsid w:val="00943F24"/>
    <w:rsid w:val="00944039"/>
    <w:rsid w:val="00944107"/>
    <w:rsid w:val="00944180"/>
    <w:rsid w:val="00944469"/>
    <w:rsid w:val="0094448C"/>
    <w:rsid w:val="00944517"/>
    <w:rsid w:val="00944994"/>
    <w:rsid w:val="00944B05"/>
    <w:rsid w:val="00944C71"/>
    <w:rsid w:val="00944E27"/>
    <w:rsid w:val="009450BB"/>
    <w:rsid w:val="009450CC"/>
    <w:rsid w:val="00945435"/>
    <w:rsid w:val="009454C5"/>
    <w:rsid w:val="00945866"/>
    <w:rsid w:val="00945878"/>
    <w:rsid w:val="009458FA"/>
    <w:rsid w:val="00945C72"/>
    <w:rsid w:val="00945D52"/>
    <w:rsid w:val="009462EE"/>
    <w:rsid w:val="0094631D"/>
    <w:rsid w:val="00946474"/>
    <w:rsid w:val="009464E1"/>
    <w:rsid w:val="009467B0"/>
    <w:rsid w:val="00946A05"/>
    <w:rsid w:val="00946E08"/>
    <w:rsid w:val="00946F08"/>
    <w:rsid w:val="009470BA"/>
    <w:rsid w:val="00947141"/>
    <w:rsid w:val="00947161"/>
    <w:rsid w:val="009474CF"/>
    <w:rsid w:val="00947553"/>
    <w:rsid w:val="009476FD"/>
    <w:rsid w:val="009478C9"/>
    <w:rsid w:val="00947915"/>
    <w:rsid w:val="00947BB2"/>
    <w:rsid w:val="00947E3F"/>
    <w:rsid w:val="00947E7A"/>
    <w:rsid w:val="00947FFE"/>
    <w:rsid w:val="0095004F"/>
    <w:rsid w:val="009501D8"/>
    <w:rsid w:val="00950417"/>
    <w:rsid w:val="00950951"/>
    <w:rsid w:val="00950A0D"/>
    <w:rsid w:val="00950B9A"/>
    <w:rsid w:val="00950B9F"/>
    <w:rsid w:val="00950C26"/>
    <w:rsid w:val="00950D04"/>
    <w:rsid w:val="00950D9F"/>
    <w:rsid w:val="00950EAC"/>
    <w:rsid w:val="0095125F"/>
    <w:rsid w:val="009515D4"/>
    <w:rsid w:val="00951617"/>
    <w:rsid w:val="00951716"/>
    <w:rsid w:val="00951811"/>
    <w:rsid w:val="00951844"/>
    <w:rsid w:val="00951947"/>
    <w:rsid w:val="00951E20"/>
    <w:rsid w:val="00951EF2"/>
    <w:rsid w:val="0095228B"/>
    <w:rsid w:val="009524D9"/>
    <w:rsid w:val="0095279C"/>
    <w:rsid w:val="00952AF6"/>
    <w:rsid w:val="00952B75"/>
    <w:rsid w:val="00952D75"/>
    <w:rsid w:val="00952E01"/>
    <w:rsid w:val="009531D0"/>
    <w:rsid w:val="00953243"/>
    <w:rsid w:val="00953451"/>
    <w:rsid w:val="009534E8"/>
    <w:rsid w:val="00953834"/>
    <w:rsid w:val="00953884"/>
    <w:rsid w:val="00953BD8"/>
    <w:rsid w:val="00953C24"/>
    <w:rsid w:val="00953D17"/>
    <w:rsid w:val="009540EA"/>
    <w:rsid w:val="00954181"/>
    <w:rsid w:val="0095418C"/>
    <w:rsid w:val="00954397"/>
    <w:rsid w:val="009544A7"/>
    <w:rsid w:val="00954641"/>
    <w:rsid w:val="009546CD"/>
    <w:rsid w:val="009549ED"/>
    <w:rsid w:val="00954B8E"/>
    <w:rsid w:val="00954E03"/>
    <w:rsid w:val="009550AA"/>
    <w:rsid w:val="009555D3"/>
    <w:rsid w:val="009557D6"/>
    <w:rsid w:val="00955B62"/>
    <w:rsid w:val="0095605B"/>
    <w:rsid w:val="00956528"/>
    <w:rsid w:val="009565BA"/>
    <w:rsid w:val="009567D4"/>
    <w:rsid w:val="0095690F"/>
    <w:rsid w:val="009569EF"/>
    <w:rsid w:val="00956B91"/>
    <w:rsid w:val="00956F0D"/>
    <w:rsid w:val="00956F3A"/>
    <w:rsid w:val="00956F7A"/>
    <w:rsid w:val="00957056"/>
    <w:rsid w:val="009570BE"/>
    <w:rsid w:val="009571FF"/>
    <w:rsid w:val="0095740B"/>
    <w:rsid w:val="00957534"/>
    <w:rsid w:val="00957665"/>
    <w:rsid w:val="00957757"/>
    <w:rsid w:val="0095778F"/>
    <w:rsid w:val="009577DB"/>
    <w:rsid w:val="00957862"/>
    <w:rsid w:val="00957BC6"/>
    <w:rsid w:val="00957D9C"/>
    <w:rsid w:val="009600EE"/>
    <w:rsid w:val="009606E6"/>
    <w:rsid w:val="00960762"/>
    <w:rsid w:val="009609A6"/>
    <w:rsid w:val="00960A56"/>
    <w:rsid w:val="00960E0D"/>
    <w:rsid w:val="00960E79"/>
    <w:rsid w:val="00960ED7"/>
    <w:rsid w:val="0096112F"/>
    <w:rsid w:val="00961252"/>
    <w:rsid w:val="009615A9"/>
    <w:rsid w:val="009615E8"/>
    <w:rsid w:val="009617DA"/>
    <w:rsid w:val="009617E1"/>
    <w:rsid w:val="00961C6C"/>
    <w:rsid w:val="00961C89"/>
    <w:rsid w:val="00961EFB"/>
    <w:rsid w:val="00962210"/>
    <w:rsid w:val="00963789"/>
    <w:rsid w:val="00963819"/>
    <w:rsid w:val="0096385E"/>
    <w:rsid w:val="00963AC9"/>
    <w:rsid w:val="00963B0F"/>
    <w:rsid w:val="00963CAA"/>
    <w:rsid w:val="00963D4A"/>
    <w:rsid w:val="00963E67"/>
    <w:rsid w:val="00964063"/>
    <w:rsid w:val="009640BD"/>
    <w:rsid w:val="0096410D"/>
    <w:rsid w:val="00964373"/>
    <w:rsid w:val="009643AB"/>
    <w:rsid w:val="00964423"/>
    <w:rsid w:val="0096473D"/>
    <w:rsid w:val="009648F3"/>
    <w:rsid w:val="00964A22"/>
    <w:rsid w:val="00964B3F"/>
    <w:rsid w:val="00964D9A"/>
    <w:rsid w:val="00964DF6"/>
    <w:rsid w:val="00964EDC"/>
    <w:rsid w:val="009656ED"/>
    <w:rsid w:val="009658B9"/>
    <w:rsid w:val="009658BD"/>
    <w:rsid w:val="00965963"/>
    <w:rsid w:val="009659BE"/>
    <w:rsid w:val="009659C2"/>
    <w:rsid w:val="00965B96"/>
    <w:rsid w:val="00965C71"/>
    <w:rsid w:val="00965EAB"/>
    <w:rsid w:val="00965FDD"/>
    <w:rsid w:val="0096664C"/>
    <w:rsid w:val="009668CB"/>
    <w:rsid w:val="00966941"/>
    <w:rsid w:val="00966C01"/>
    <w:rsid w:val="00966EA3"/>
    <w:rsid w:val="00966F02"/>
    <w:rsid w:val="00966F11"/>
    <w:rsid w:val="00967035"/>
    <w:rsid w:val="00967069"/>
    <w:rsid w:val="009670D2"/>
    <w:rsid w:val="0096772B"/>
    <w:rsid w:val="0096792E"/>
    <w:rsid w:val="00967A04"/>
    <w:rsid w:val="00967AD0"/>
    <w:rsid w:val="00970037"/>
    <w:rsid w:val="009702EE"/>
    <w:rsid w:val="00970489"/>
    <w:rsid w:val="0097077C"/>
    <w:rsid w:val="009707AC"/>
    <w:rsid w:val="009707EA"/>
    <w:rsid w:val="00970902"/>
    <w:rsid w:val="00970927"/>
    <w:rsid w:val="00971704"/>
    <w:rsid w:val="00971714"/>
    <w:rsid w:val="009718AF"/>
    <w:rsid w:val="00971A91"/>
    <w:rsid w:val="00971CB7"/>
    <w:rsid w:val="00971D77"/>
    <w:rsid w:val="00971E40"/>
    <w:rsid w:val="00972008"/>
    <w:rsid w:val="00972635"/>
    <w:rsid w:val="00972749"/>
    <w:rsid w:val="0097276B"/>
    <w:rsid w:val="009727A8"/>
    <w:rsid w:val="0097282C"/>
    <w:rsid w:val="00972BA1"/>
    <w:rsid w:val="00972CC4"/>
    <w:rsid w:val="00972D77"/>
    <w:rsid w:val="00973022"/>
    <w:rsid w:val="00973062"/>
    <w:rsid w:val="00973922"/>
    <w:rsid w:val="009739A8"/>
    <w:rsid w:val="00973AA5"/>
    <w:rsid w:val="00973B26"/>
    <w:rsid w:val="00973BA9"/>
    <w:rsid w:val="00973BB4"/>
    <w:rsid w:val="00973C01"/>
    <w:rsid w:val="00973CAA"/>
    <w:rsid w:val="00973D1A"/>
    <w:rsid w:val="00973D94"/>
    <w:rsid w:val="00973FB9"/>
    <w:rsid w:val="00974405"/>
    <w:rsid w:val="009745DC"/>
    <w:rsid w:val="00974B42"/>
    <w:rsid w:val="00974CA5"/>
    <w:rsid w:val="00974F54"/>
    <w:rsid w:val="00975199"/>
    <w:rsid w:val="009751B0"/>
    <w:rsid w:val="00975238"/>
    <w:rsid w:val="00975270"/>
    <w:rsid w:val="00975380"/>
    <w:rsid w:val="009758AA"/>
    <w:rsid w:val="009758C5"/>
    <w:rsid w:val="00975E02"/>
    <w:rsid w:val="00976016"/>
    <w:rsid w:val="009762B1"/>
    <w:rsid w:val="00976314"/>
    <w:rsid w:val="009764E7"/>
    <w:rsid w:val="00976660"/>
    <w:rsid w:val="00976693"/>
    <w:rsid w:val="00976AE7"/>
    <w:rsid w:val="00976BFA"/>
    <w:rsid w:val="00976C17"/>
    <w:rsid w:val="00976C41"/>
    <w:rsid w:val="009770C8"/>
    <w:rsid w:val="00977175"/>
    <w:rsid w:val="009773AB"/>
    <w:rsid w:val="009775A6"/>
    <w:rsid w:val="009775D5"/>
    <w:rsid w:val="0097780C"/>
    <w:rsid w:val="009778EC"/>
    <w:rsid w:val="00977948"/>
    <w:rsid w:val="00977FE8"/>
    <w:rsid w:val="00977FEB"/>
    <w:rsid w:val="00980061"/>
    <w:rsid w:val="00980451"/>
    <w:rsid w:val="00980580"/>
    <w:rsid w:val="00980827"/>
    <w:rsid w:val="009808D3"/>
    <w:rsid w:val="00980A12"/>
    <w:rsid w:val="00980C27"/>
    <w:rsid w:val="00980C9A"/>
    <w:rsid w:val="00980F9D"/>
    <w:rsid w:val="00981372"/>
    <w:rsid w:val="00981874"/>
    <w:rsid w:val="00981C6A"/>
    <w:rsid w:val="00981C93"/>
    <w:rsid w:val="00981DFA"/>
    <w:rsid w:val="00981FB6"/>
    <w:rsid w:val="00982029"/>
    <w:rsid w:val="00982664"/>
    <w:rsid w:val="009827F1"/>
    <w:rsid w:val="0098299C"/>
    <w:rsid w:val="00982D8B"/>
    <w:rsid w:val="009830CF"/>
    <w:rsid w:val="00983114"/>
    <w:rsid w:val="00983228"/>
    <w:rsid w:val="00983581"/>
    <w:rsid w:val="00983A30"/>
    <w:rsid w:val="00983AA1"/>
    <w:rsid w:val="00983BD5"/>
    <w:rsid w:val="00983E93"/>
    <w:rsid w:val="00983EA5"/>
    <w:rsid w:val="00984025"/>
    <w:rsid w:val="00984048"/>
    <w:rsid w:val="00984285"/>
    <w:rsid w:val="009847D4"/>
    <w:rsid w:val="0098493B"/>
    <w:rsid w:val="00984A66"/>
    <w:rsid w:val="00984C1B"/>
    <w:rsid w:val="0098522C"/>
    <w:rsid w:val="00985409"/>
    <w:rsid w:val="0098541D"/>
    <w:rsid w:val="009856EC"/>
    <w:rsid w:val="00985840"/>
    <w:rsid w:val="0098593D"/>
    <w:rsid w:val="00985972"/>
    <w:rsid w:val="00985A25"/>
    <w:rsid w:val="00985B15"/>
    <w:rsid w:val="009862CE"/>
    <w:rsid w:val="009863BA"/>
    <w:rsid w:val="009863E2"/>
    <w:rsid w:val="009863F7"/>
    <w:rsid w:val="00986521"/>
    <w:rsid w:val="009865AA"/>
    <w:rsid w:val="00986810"/>
    <w:rsid w:val="0098684D"/>
    <w:rsid w:val="00986A59"/>
    <w:rsid w:val="009870D1"/>
    <w:rsid w:val="0098717D"/>
    <w:rsid w:val="00987263"/>
    <w:rsid w:val="00987401"/>
    <w:rsid w:val="00987920"/>
    <w:rsid w:val="00987946"/>
    <w:rsid w:val="00987BD5"/>
    <w:rsid w:val="00987C45"/>
    <w:rsid w:val="00987E31"/>
    <w:rsid w:val="0099029A"/>
    <w:rsid w:val="0099043E"/>
    <w:rsid w:val="0099047E"/>
    <w:rsid w:val="00990481"/>
    <w:rsid w:val="00990493"/>
    <w:rsid w:val="00990560"/>
    <w:rsid w:val="0099067F"/>
    <w:rsid w:val="00990AB8"/>
    <w:rsid w:val="00991065"/>
    <w:rsid w:val="009911DB"/>
    <w:rsid w:val="009913A7"/>
    <w:rsid w:val="009913DA"/>
    <w:rsid w:val="009917B8"/>
    <w:rsid w:val="0099183D"/>
    <w:rsid w:val="00991950"/>
    <w:rsid w:val="00991C45"/>
    <w:rsid w:val="00991F2C"/>
    <w:rsid w:val="00992277"/>
    <w:rsid w:val="00992738"/>
    <w:rsid w:val="0099297D"/>
    <w:rsid w:val="00992A4F"/>
    <w:rsid w:val="00992ABB"/>
    <w:rsid w:val="00992BA7"/>
    <w:rsid w:val="00992DD5"/>
    <w:rsid w:val="00992F83"/>
    <w:rsid w:val="009932BC"/>
    <w:rsid w:val="00993417"/>
    <w:rsid w:val="00993589"/>
    <w:rsid w:val="009935E0"/>
    <w:rsid w:val="009936A4"/>
    <w:rsid w:val="009938F5"/>
    <w:rsid w:val="00993B54"/>
    <w:rsid w:val="00993BE5"/>
    <w:rsid w:val="00993E5B"/>
    <w:rsid w:val="00993EDB"/>
    <w:rsid w:val="0099417F"/>
    <w:rsid w:val="00994182"/>
    <w:rsid w:val="00994527"/>
    <w:rsid w:val="0099478B"/>
    <w:rsid w:val="00994C4C"/>
    <w:rsid w:val="00995270"/>
    <w:rsid w:val="009952DD"/>
    <w:rsid w:val="0099546C"/>
    <w:rsid w:val="009954A3"/>
    <w:rsid w:val="009954D9"/>
    <w:rsid w:val="00995745"/>
    <w:rsid w:val="0099580E"/>
    <w:rsid w:val="00995810"/>
    <w:rsid w:val="00995898"/>
    <w:rsid w:val="00995B76"/>
    <w:rsid w:val="00995C6B"/>
    <w:rsid w:val="00995D89"/>
    <w:rsid w:val="00995FED"/>
    <w:rsid w:val="009961AB"/>
    <w:rsid w:val="0099648C"/>
    <w:rsid w:val="009966E7"/>
    <w:rsid w:val="00996905"/>
    <w:rsid w:val="00996A82"/>
    <w:rsid w:val="00996C46"/>
    <w:rsid w:val="00996D58"/>
    <w:rsid w:val="00997049"/>
    <w:rsid w:val="009970A4"/>
    <w:rsid w:val="009971E5"/>
    <w:rsid w:val="009977BF"/>
    <w:rsid w:val="00997916"/>
    <w:rsid w:val="00997A65"/>
    <w:rsid w:val="00997D29"/>
    <w:rsid w:val="00997E52"/>
    <w:rsid w:val="00997FD9"/>
    <w:rsid w:val="009A0009"/>
    <w:rsid w:val="009A012D"/>
    <w:rsid w:val="009A026C"/>
    <w:rsid w:val="009A0281"/>
    <w:rsid w:val="009A047B"/>
    <w:rsid w:val="009A053C"/>
    <w:rsid w:val="009A05A9"/>
    <w:rsid w:val="009A09E0"/>
    <w:rsid w:val="009A0B19"/>
    <w:rsid w:val="009A0BFB"/>
    <w:rsid w:val="009A1493"/>
    <w:rsid w:val="009A15BD"/>
    <w:rsid w:val="009A1EAD"/>
    <w:rsid w:val="009A1F86"/>
    <w:rsid w:val="009A1FAD"/>
    <w:rsid w:val="009A20A9"/>
    <w:rsid w:val="009A2124"/>
    <w:rsid w:val="009A24A8"/>
    <w:rsid w:val="009A24F1"/>
    <w:rsid w:val="009A25F5"/>
    <w:rsid w:val="009A26EB"/>
    <w:rsid w:val="009A283E"/>
    <w:rsid w:val="009A2A76"/>
    <w:rsid w:val="009A2C22"/>
    <w:rsid w:val="009A2CF0"/>
    <w:rsid w:val="009A309A"/>
    <w:rsid w:val="009A3224"/>
    <w:rsid w:val="009A3967"/>
    <w:rsid w:val="009A3CA5"/>
    <w:rsid w:val="009A41DE"/>
    <w:rsid w:val="009A432A"/>
    <w:rsid w:val="009A460C"/>
    <w:rsid w:val="009A476D"/>
    <w:rsid w:val="009A4954"/>
    <w:rsid w:val="009A4A5B"/>
    <w:rsid w:val="009A4AD2"/>
    <w:rsid w:val="009A5512"/>
    <w:rsid w:val="009A55AC"/>
    <w:rsid w:val="009A5903"/>
    <w:rsid w:val="009A59A6"/>
    <w:rsid w:val="009A5BA2"/>
    <w:rsid w:val="009A5BF9"/>
    <w:rsid w:val="009A5C70"/>
    <w:rsid w:val="009A5E07"/>
    <w:rsid w:val="009A5F67"/>
    <w:rsid w:val="009A5FE4"/>
    <w:rsid w:val="009A6009"/>
    <w:rsid w:val="009A606F"/>
    <w:rsid w:val="009A6287"/>
    <w:rsid w:val="009A636D"/>
    <w:rsid w:val="009A67F0"/>
    <w:rsid w:val="009A68BA"/>
    <w:rsid w:val="009A68FB"/>
    <w:rsid w:val="009A6D3F"/>
    <w:rsid w:val="009A6DA6"/>
    <w:rsid w:val="009A6E64"/>
    <w:rsid w:val="009A6E8D"/>
    <w:rsid w:val="009A704C"/>
    <w:rsid w:val="009A73CB"/>
    <w:rsid w:val="009A73F6"/>
    <w:rsid w:val="009A74AD"/>
    <w:rsid w:val="009A792E"/>
    <w:rsid w:val="009A7976"/>
    <w:rsid w:val="009A79CB"/>
    <w:rsid w:val="009A7CD1"/>
    <w:rsid w:val="009A7EB6"/>
    <w:rsid w:val="009B00A0"/>
    <w:rsid w:val="009B0334"/>
    <w:rsid w:val="009B0537"/>
    <w:rsid w:val="009B089A"/>
    <w:rsid w:val="009B0961"/>
    <w:rsid w:val="009B0B87"/>
    <w:rsid w:val="009B0C5A"/>
    <w:rsid w:val="009B0F26"/>
    <w:rsid w:val="009B137B"/>
    <w:rsid w:val="009B155E"/>
    <w:rsid w:val="009B15B6"/>
    <w:rsid w:val="009B1608"/>
    <w:rsid w:val="009B17C3"/>
    <w:rsid w:val="009B1840"/>
    <w:rsid w:val="009B184A"/>
    <w:rsid w:val="009B1D75"/>
    <w:rsid w:val="009B2119"/>
    <w:rsid w:val="009B215B"/>
    <w:rsid w:val="009B2380"/>
    <w:rsid w:val="009B272F"/>
    <w:rsid w:val="009B28A0"/>
    <w:rsid w:val="009B28D9"/>
    <w:rsid w:val="009B2A4A"/>
    <w:rsid w:val="009B2EF6"/>
    <w:rsid w:val="009B3018"/>
    <w:rsid w:val="009B31B0"/>
    <w:rsid w:val="009B3337"/>
    <w:rsid w:val="009B3453"/>
    <w:rsid w:val="009B3810"/>
    <w:rsid w:val="009B4283"/>
    <w:rsid w:val="009B43B6"/>
    <w:rsid w:val="009B44CF"/>
    <w:rsid w:val="009B4577"/>
    <w:rsid w:val="009B45DE"/>
    <w:rsid w:val="009B4937"/>
    <w:rsid w:val="009B4A18"/>
    <w:rsid w:val="009B4BF3"/>
    <w:rsid w:val="009B4D05"/>
    <w:rsid w:val="009B4E85"/>
    <w:rsid w:val="009B51CA"/>
    <w:rsid w:val="009B5226"/>
    <w:rsid w:val="009B5931"/>
    <w:rsid w:val="009B5A73"/>
    <w:rsid w:val="009B5C21"/>
    <w:rsid w:val="009B5D02"/>
    <w:rsid w:val="009B5D23"/>
    <w:rsid w:val="009B5D56"/>
    <w:rsid w:val="009B5FE5"/>
    <w:rsid w:val="009B6285"/>
    <w:rsid w:val="009B64E0"/>
    <w:rsid w:val="009B6815"/>
    <w:rsid w:val="009B73B2"/>
    <w:rsid w:val="009B741A"/>
    <w:rsid w:val="009B7470"/>
    <w:rsid w:val="009B780F"/>
    <w:rsid w:val="009B79F1"/>
    <w:rsid w:val="009B7ABD"/>
    <w:rsid w:val="009B7AF8"/>
    <w:rsid w:val="009B7ED3"/>
    <w:rsid w:val="009C015C"/>
    <w:rsid w:val="009C022E"/>
    <w:rsid w:val="009C0461"/>
    <w:rsid w:val="009C07BB"/>
    <w:rsid w:val="009C0883"/>
    <w:rsid w:val="009C08B0"/>
    <w:rsid w:val="009C09F9"/>
    <w:rsid w:val="009C0ACE"/>
    <w:rsid w:val="009C0C15"/>
    <w:rsid w:val="009C1005"/>
    <w:rsid w:val="009C1011"/>
    <w:rsid w:val="009C10A6"/>
    <w:rsid w:val="009C130E"/>
    <w:rsid w:val="009C1335"/>
    <w:rsid w:val="009C19D0"/>
    <w:rsid w:val="009C1AA9"/>
    <w:rsid w:val="009C1BC2"/>
    <w:rsid w:val="009C1D0F"/>
    <w:rsid w:val="009C1E86"/>
    <w:rsid w:val="009C2B52"/>
    <w:rsid w:val="009C2D30"/>
    <w:rsid w:val="009C2EDB"/>
    <w:rsid w:val="009C2F57"/>
    <w:rsid w:val="009C3715"/>
    <w:rsid w:val="009C3A43"/>
    <w:rsid w:val="009C3B44"/>
    <w:rsid w:val="009C3D9B"/>
    <w:rsid w:val="009C41CE"/>
    <w:rsid w:val="009C4292"/>
    <w:rsid w:val="009C435A"/>
    <w:rsid w:val="009C448C"/>
    <w:rsid w:val="009C47A8"/>
    <w:rsid w:val="009C4923"/>
    <w:rsid w:val="009C4C21"/>
    <w:rsid w:val="009C4F75"/>
    <w:rsid w:val="009C51C4"/>
    <w:rsid w:val="009C54D1"/>
    <w:rsid w:val="009C552E"/>
    <w:rsid w:val="009C592E"/>
    <w:rsid w:val="009C5ADA"/>
    <w:rsid w:val="009C5BB9"/>
    <w:rsid w:val="009C5CB0"/>
    <w:rsid w:val="009C5CE4"/>
    <w:rsid w:val="009C5E92"/>
    <w:rsid w:val="009C5EE5"/>
    <w:rsid w:val="009C5F10"/>
    <w:rsid w:val="009C5F3A"/>
    <w:rsid w:val="009C6183"/>
    <w:rsid w:val="009C628A"/>
    <w:rsid w:val="009C62A7"/>
    <w:rsid w:val="009C62A9"/>
    <w:rsid w:val="009C65AC"/>
    <w:rsid w:val="009C680D"/>
    <w:rsid w:val="009C6978"/>
    <w:rsid w:val="009C6CB7"/>
    <w:rsid w:val="009C6E2F"/>
    <w:rsid w:val="009C6FA5"/>
    <w:rsid w:val="009C702F"/>
    <w:rsid w:val="009C7066"/>
    <w:rsid w:val="009C70F3"/>
    <w:rsid w:val="009C73BB"/>
    <w:rsid w:val="009C74A3"/>
    <w:rsid w:val="009C77E2"/>
    <w:rsid w:val="009C7834"/>
    <w:rsid w:val="009C7AE5"/>
    <w:rsid w:val="009C7BA4"/>
    <w:rsid w:val="009C7BC1"/>
    <w:rsid w:val="009C7C37"/>
    <w:rsid w:val="009C7C79"/>
    <w:rsid w:val="009C7EC2"/>
    <w:rsid w:val="009D001B"/>
    <w:rsid w:val="009D01FC"/>
    <w:rsid w:val="009D02B3"/>
    <w:rsid w:val="009D02EC"/>
    <w:rsid w:val="009D0499"/>
    <w:rsid w:val="009D0738"/>
    <w:rsid w:val="009D0846"/>
    <w:rsid w:val="009D085D"/>
    <w:rsid w:val="009D08D9"/>
    <w:rsid w:val="009D0916"/>
    <w:rsid w:val="009D099E"/>
    <w:rsid w:val="009D0A91"/>
    <w:rsid w:val="009D0CCC"/>
    <w:rsid w:val="009D12CB"/>
    <w:rsid w:val="009D1A51"/>
    <w:rsid w:val="009D1B52"/>
    <w:rsid w:val="009D1C58"/>
    <w:rsid w:val="009D1D07"/>
    <w:rsid w:val="009D1DCD"/>
    <w:rsid w:val="009D20CE"/>
    <w:rsid w:val="009D2235"/>
    <w:rsid w:val="009D24FD"/>
    <w:rsid w:val="009D25AA"/>
    <w:rsid w:val="009D260A"/>
    <w:rsid w:val="009D2655"/>
    <w:rsid w:val="009D2A12"/>
    <w:rsid w:val="009D2D27"/>
    <w:rsid w:val="009D2E0E"/>
    <w:rsid w:val="009D3273"/>
    <w:rsid w:val="009D3382"/>
    <w:rsid w:val="009D3712"/>
    <w:rsid w:val="009D3771"/>
    <w:rsid w:val="009D3AE2"/>
    <w:rsid w:val="009D3B33"/>
    <w:rsid w:val="009D3BB7"/>
    <w:rsid w:val="009D3BC5"/>
    <w:rsid w:val="009D3D0C"/>
    <w:rsid w:val="009D402A"/>
    <w:rsid w:val="009D436E"/>
    <w:rsid w:val="009D4510"/>
    <w:rsid w:val="009D4B4E"/>
    <w:rsid w:val="009D4BDD"/>
    <w:rsid w:val="009D4D97"/>
    <w:rsid w:val="009D50A2"/>
    <w:rsid w:val="009D5183"/>
    <w:rsid w:val="009D5277"/>
    <w:rsid w:val="009D54F9"/>
    <w:rsid w:val="009D5604"/>
    <w:rsid w:val="009D5639"/>
    <w:rsid w:val="009D5653"/>
    <w:rsid w:val="009D5719"/>
    <w:rsid w:val="009D571F"/>
    <w:rsid w:val="009D582F"/>
    <w:rsid w:val="009D5912"/>
    <w:rsid w:val="009D5BC2"/>
    <w:rsid w:val="009D5E4C"/>
    <w:rsid w:val="009D5F72"/>
    <w:rsid w:val="009D6160"/>
    <w:rsid w:val="009D64B2"/>
    <w:rsid w:val="009D64C6"/>
    <w:rsid w:val="009D68E5"/>
    <w:rsid w:val="009D68F7"/>
    <w:rsid w:val="009D6A87"/>
    <w:rsid w:val="009D6AB5"/>
    <w:rsid w:val="009D6BF8"/>
    <w:rsid w:val="009D6D61"/>
    <w:rsid w:val="009D6D7F"/>
    <w:rsid w:val="009D6DED"/>
    <w:rsid w:val="009D6EE3"/>
    <w:rsid w:val="009D6F85"/>
    <w:rsid w:val="009D6FFB"/>
    <w:rsid w:val="009D7728"/>
    <w:rsid w:val="009D77FD"/>
    <w:rsid w:val="009D7811"/>
    <w:rsid w:val="009D78CF"/>
    <w:rsid w:val="009D7AE7"/>
    <w:rsid w:val="009D7D38"/>
    <w:rsid w:val="009D7F6E"/>
    <w:rsid w:val="009E004F"/>
    <w:rsid w:val="009E0118"/>
    <w:rsid w:val="009E01CB"/>
    <w:rsid w:val="009E042F"/>
    <w:rsid w:val="009E0503"/>
    <w:rsid w:val="009E0861"/>
    <w:rsid w:val="009E099C"/>
    <w:rsid w:val="009E0DFC"/>
    <w:rsid w:val="009E0E0A"/>
    <w:rsid w:val="009E10EA"/>
    <w:rsid w:val="009E1867"/>
    <w:rsid w:val="009E1AEF"/>
    <w:rsid w:val="009E1EED"/>
    <w:rsid w:val="009E21B4"/>
    <w:rsid w:val="009E21DF"/>
    <w:rsid w:val="009E2411"/>
    <w:rsid w:val="009E2484"/>
    <w:rsid w:val="009E2598"/>
    <w:rsid w:val="009E26DD"/>
    <w:rsid w:val="009E2752"/>
    <w:rsid w:val="009E27F7"/>
    <w:rsid w:val="009E2890"/>
    <w:rsid w:val="009E2915"/>
    <w:rsid w:val="009E2BEA"/>
    <w:rsid w:val="009E2CCB"/>
    <w:rsid w:val="009E2F01"/>
    <w:rsid w:val="009E2F1B"/>
    <w:rsid w:val="009E3006"/>
    <w:rsid w:val="009E3094"/>
    <w:rsid w:val="009E32A6"/>
    <w:rsid w:val="009E3468"/>
    <w:rsid w:val="009E352C"/>
    <w:rsid w:val="009E365E"/>
    <w:rsid w:val="009E36BF"/>
    <w:rsid w:val="009E3741"/>
    <w:rsid w:val="009E3C58"/>
    <w:rsid w:val="009E3C5C"/>
    <w:rsid w:val="009E41FA"/>
    <w:rsid w:val="009E4284"/>
    <w:rsid w:val="009E437C"/>
    <w:rsid w:val="009E4459"/>
    <w:rsid w:val="009E4501"/>
    <w:rsid w:val="009E4816"/>
    <w:rsid w:val="009E4E96"/>
    <w:rsid w:val="009E50BA"/>
    <w:rsid w:val="009E5379"/>
    <w:rsid w:val="009E55DD"/>
    <w:rsid w:val="009E5787"/>
    <w:rsid w:val="009E57BC"/>
    <w:rsid w:val="009E5A2C"/>
    <w:rsid w:val="009E5A9E"/>
    <w:rsid w:val="009E5C34"/>
    <w:rsid w:val="009E5C3E"/>
    <w:rsid w:val="009E5CC4"/>
    <w:rsid w:val="009E63EC"/>
    <w:rsid w:val="009E655E"/>
    <w:rsid w:val="009E66A5"/>
    <w:rsid w:val="009E6886"/>
    <w:rsid w:val="009E6891"/>
    <w:rsid w:val="009E6928"/>
    <w:rsid w:val="009E6BCB"/>
    <w:rsid w:val="009E6C03"/>
    <w:rsid w:val="009E706A"/>
    <w:rsid w:val="009E7AEE"/>
    <w:rsid w:val="009E7C97"/>
    <w:rsid w:val="009E7DED"/>
    <w:rsid w:val="009F011F"/>
    <w:rsid w:val="009F0595"/>
    <w:rsid w:val="009F05DC"/>
    <w:rsid w:val="009F0880"/>
    <w:rsid w:val="009F08B5"/>
    <w:rsid w:val="009F0993"/>
    <w:rsid w:val="009F09B1"/>
    <w:rsid w:val="009F0FBF"/>
    <w:rsid w:val="009F128E"/>
    <w:rsid w:val="009F16B9"/>
    <w:rsid w:val="009F174A"/>
    <w:rsid w:val="009F19F6"/>
    <w:rsid w:val="009F2022"/>
    <w:rsid w:val="009F22D7"/>
    <w:rsid w:val="009F25F6"/>
    <w:rsid w:val="009F2AE6"/>
    <w:rsid w:val="009F2C77"/>
    <w:rsid w:val="009F2DB6"/>
    <w:rsid w:val="009F2ED3"/>
    <w:rsid w:val="009F32A2"/>
    <w:rsid w:val="009F3490"/>
    <w:rsid w:val="009F35E7"/>
    <w:rsid w:val="009F370F"/>
    <w:rsid w:val="009F3ADD"/>
    <w:rsid w:val="009F3D12"/>
    <w:rsid w:val="009F3D6E"/>
    <w:rsid w:val="009F455D"/>
    <w:rsid w:val="009F47CB"/>
    <w:rsid w:val="009F4ADD"/>
    <w:rsid w:val="009F4B5B"/>
    <w:rsid w:val="009F4E39"/>
    <w:rsid w:val="009F4F4E"/>
    <w:rsid w:val="009F4FC9"/>
    <w:rsid w:val="009F51F7"/>
    <w:rsid w:val="009F5407"/>
    <w:rsid w:val="009F5429"/>
    <w:rsid w:val="009F551C"/>
    <w:rsid w:val="009F56C3"/>
    <w:rsid w:val="009F58E3"/>
    <w:rsid w:val="009F5911"/>
    <w:rsid w:val="009F5924"/>
    <w:rsid w:val="009F5974"/>
    <w:rsid w:val="009F5BE3"/>
    <w:rsid w:val="009F60B5"/>
    <w:rsid w:val="009F6336"/>
    <w:rsid w:val="009F642A"/>
    <w:rsid w:val="009F66BC"/>
    <w:rsid w:val="009F6906"/>
    <w:rsid w:val="009F6969"/>
    <w:rsid w:val="009F698A"/>
    <w:rsid w:val="009F6A05"/>
    <w:rsid w:val="009F6B9F"/>
    <w:rsid w:val="009F6EC9"/>
    <w:rsid w:val="009F70C9"/>
    <w:rsid w:val="009F730C"/>
    <w:rsid w:val="009F7452"/>
    <w:rsid w:val="009F754E"/>
    <w:rsid w:val="009F76C6"/>
    <w:rsid w:val="009F7C07"/>
    <w:rsid w:val="009F7EFB"/>
    <w:rsid w:val="00A00250"/>
    <w:rsid w:val="00A00271"/>
    <w:rsid w:val="00A0027B"/>
    <w:rsid w:val="00A0046A"/>
    <w:rsid w:val="00A004B8"/>
    <w:rsid w:val="00A004CB"/>
    <w:rsid w:val="00A00F90"/>
    <w:rsid w:val="00A015AD"/>
    <w:rsid w:val="00A015D5"/>
    <w:rsid w:val="00A01665"/>
    <w:rsid w:val="00A01758"/>
    <w:rsid w:val="00A01B7E"/>
    <w:rsid w:val="00A01C55"/>
    <w:rsid w:val="00A01C9E"/>
    <w:rsid w:val="00A01D07"/>
    <w:rsid w:val="00A01DFD"/>
    <w:rsid w:val="00A01EFE"/>
    <w:rsid w:val="00A020B2"/>
    <w:rsid w:val="00A020F3"/>
    <w:rsid w:val="00A026F0"/>
    <w:rsid w:val="00A028A0"/>
    <w:rsid w:val="00A0298E"/>
    <w:rsid w:val="00A029D2"/>
    <w:rsid w:val="00A02C0E"/>
    <w:rsid w:val="00A02C74"/>
    <w:rsid w:val="00A02D90"/>
    <w:rsid w:val="00A02E01"/>
    <w:rsid w:val="00A02EC6"/>
    <w:rsid w:val="00A0312F"/>
    <w:rsid w:val="00A03233"/>
    <w:rsid w:val="00A032CE"/>
    <w:rsid w:val="00A036D1"/>
    <w:rsid w:val="00A0387D"/>
    <w:rsid w:val="00A039B6"/>
    <w:rsid w:val="00A03B38"/>
    <w:rsid w:val="00A03E00"/>
    <w:rsid w:val="00A0400F"/>
    <w:rsid w:val="00A040A1"/>
    <w:rsid w:val="00A043CC"/>
    <w:rsid w:val="00A044D6"/>
    <w:rsid w:val="00A045B6"/>
    <w:rsid w:val="00A045F7"/>
    <w:rsid w:val="00A04657"/>
    <w:rsid w:val="00A04765"/>
    <w:rsid w:val="00A049F4"/>
    <w:rsid w:val="00A04DCC"/>
    <w:rsid w:val="00A053D1"/>
    <w:rsid w:val="00A056D1"/>
    <w:rsid w:val="00A057E6"/>
    <w:rsid w:val="00A05A54"/>
    <w:rsid w:val="00A05A71"/>
    <w:rsid w:val="00A05C4C"/>
    <w:rsid w:val="00A06174"/>
    <w:rsid w:val="00A0651E"/>
    <w:rsid w:val="00A06601"/>
    <w:rsid w:val="00A06C7E"/>
    <w:rsid w:val="00A06E7A"/>
    <w:rsid w:val="00A06F06"/>
    <w:rsid w:val="00A0705C"/>
    <w:rsid w:val="00A071B8"/>
    <w:rsid w:val="00A071C6"/>
    <w:rsid w:val="00A07358"/>
    <w:rsid w:val="00A073BE"/>
    <w:rsid w:val="00A076D7"/>
    <w:rsid w:val="00A07741"/>
    <w:rsid w:val="00A07B30"/>
    <w:rsid w:val="00A07B5B"/>
    <w:rsid w:val="00A1044D"/>
    <w:rsid w:val="00A1066D"/>
    <w:rsid w:val="00A10780"/>
    <w:rsid w:val="00A10AE4"/>
    <w:rsid w:val="00A10F6D"/>
    <w:rsid w:val="00A11020"/>
    <w:rsid w:val="00A1102F"/>
    <w:rsid w:val="00A11104"/>
    <w:rsid w:val="00A11439"/>
    <w:rsid w:val="00A11633"/>
    <w:rsid w:val="00A11853"/>
    <w:rsid w:val="00A118BC"/>
    <w:rsid w:val="00A11D50"/>
    <w:rsid w:val="00A11FC0"/>
    <w:rsid w:val="00A121EF"/>
    <w:rsid w:val="00A12318"/>
    <w:rsid w:val="00A12363"/>
    <w:rsid w:val="00A12649"/>
    <w:rsid w:val="00A1281F"/>
    <w:rsid w:val="00A12F0F"/>
    <w:rsid w:val="00A12FAC"/>
    <w:rsid w:val="00A12FEA"/>
    <w:rsid w:val="00A13A2C"/>
    <w:rsid w:val="00A13BAB"/>
    <w:rsid w:val="00A140F4"/>
    <w:rsid w:val="00A142A0"/>
    <w:rsid w:val="00A1464A"/>
    <w:rsid w:val="00A146F2"/>
    <w:rsid w:val="00A14948"/>
    <w:rsid w:val="00A149F2"/>
    <w:rsid w:val="00A14BAC"/>
    <w:rsid w:val="00A14C11"/>
    <w:rsid w:val="00A14E7B"/>
    <w:rsid w:val="00A15016"/>
    <w:rsid w:val="00A1502E"/>
    <w:rsid w:val="00A1520D"/>
    <w:rsid w:val="00A153F9"/>
    <w:rsid w:val="00A155D0"/>
    <w:rsid w:val="00A1573E"/>
    <w:rsid w:val="00A15779"/>
    <w:rsid w:val="00A1584E"/>
    <w:rsid w:val="00A158F9"/>
    <w:rsid w:val="00A15A13"/>
    <w:rsid w:val="00A15A2C"/>
    <w:rsid w:val="00A15A5B"/>
    <w:rsid w:val="00A15A9C"/>
    <w:rsid w:val="00A15AEC"/>
    <w:rsid w:val="00A15C70"/>
    <w:rsid w:val="00A15D68"/>
    <w:rsid w:val="00A15FA5"/>
    <w:rsid w:val="00A1625C"/>
    <w:rsid w:val="00A162E8"/>
    <w:rsid w:val="00A16397"/>
    <w:rsid w:val="00A164AB"/>
    <w:rsid w:val="00A166D2"/>
    <w:rsid w:val="00A1691E"/>
    <w:rsid w:val="00A16B38"/>
    <w:rsid w:val="00A16C37"/>
    <w:rsid w:val="00A16D73"/>
    <w:rsid w:val="00A1707E"/>
    <w:rsid w:val="00A170F1"/>
    <w:rsid w:val="00A170F3"/>
    <w:rsid w:val="00A1721D"/>
    <w:rsid w:val="00A172F5"/>
    <w:rsid w:val="00A174B4"/>
    <w:rsid w:val="00A17606"/>
    <w:rsid w:val="00A17760"/>
    <w:rsid w:val="00A17844"/>
    <w:rsid w:val="00A17C68"/>
    <w:rsid w:val="00A17C7F"/>
    <w:rsid w:val="00A17ED5"/>
    <w:rsid w:val="00A17F3A"/>
    <w:rsid w:val="00A2003A"/>
    <w:rsid w:val="00A20230"/>
    <w:rsid w:val="00A20569"/>
    <w:rsid w:val="00A2061B"/>
    <w:rsid w:val="00A20D0D"/>
    <w:rsid w:val="00A212A0"/>
    <w:rsid w:val="00A213CF"/>
    <w:rsid w:val="00A216B2"/>
    <w:rsid w:val="00A21BBD"/>
    <w:rsid w:val="00A2227C"/>
    <w:rsid w:val="00A223FE"/>
    <w:rsid w:val="00A22562"/>
    <w:rsid w:val="00A225A9"/>
    <w:rsid w:val="00A22724"/>
    <w:rsid w:val="00A227CE"/>
    <w:rsid w:val="00A22A42"/>
    <w:rsid w:val="00A22A4F"/>
    <w:rsid w:val="00A22AE1"/>
    <w:rsid w:val="00A2341B"/>
    <w:rsid w:val="00A23A49"/>
    <w:rsid w:val="00A23E5D"/>
    <w:rsid w:val="00A23EEE"/>
    <w:rsid w:val="00A24314"/>
    <w:rsid w:val="00A2443B"/>
    <w:rsid w:val="00A245D3"/>
    <w:rsid w:val="00A24660"/>
    <w:rsid w:val="00A24918"/>
    <w:rsid w:val="00A24B97"/>
    <w:rsid w:val="00A24CF2"/>
    <w:rsid w:val="00A24E97"/>
    <w:rsid w:val="00A25057"/>
    <w:rsid w:val="00A251BC"/>
    <w:rsid w:val="00A251BF"/>
    <w:rsid w:val="00A2577A"/>
    <w:rsid w:val="00A25B9D"/>
    <w:rsid w:val="00A25D84"/>
    <w:rsid w:val="00A25D8C"/>
    <w:rsid w:val="00A260E5"/>
    <w:rsid w:val="00A26336"/>
    <w:rsid w:val="00A2634C"/>
    <w:rsid w:val="00A2637C"/>
    <w:rsid w:val="00A263AD"/>
    <w:rsid w:val="00A263ED"/>
    <w:rsid w:val="00A2646E"/>
    <w:rsid w:val="00A2663B"/>
    <w:rsid w:val="00A266E2"/>
    <w:rsid w:val="00A268B6"/>
    <w:rsid w:val="00A26B7B"/>
    <w:rsid w:val="00A26B82"/>
    <w:rsid w:val="00A272DE"/>
    <w:rsid w:val="00A272E9"/>
    <w:rsid w:val="00A273A3"/>
    <w:rsid w:val="00A274D2"/>
    <w:rsid w:val="00A2750A"/>
    <w:rsid w:val="00A27747"/>
    <w:rsid w:val="00A27796"/>
    <w:rsid w:val="00A278E4"/>
    <w:rsid w:val="00A27B08"/>
    <w:rsid w:val="00A27EA6"/>
    <w:rsid w:val="00A30021"/>
    <w:rsid w:val="00A301F2"/>
    <w:rsid w:val="00A30249"/>
    <w:rsid w:val="00A30409"/>
    <w:rsid w:val="00A30591"/>
    <w:rsid w:val="00A3068D"/>
    <w:rsid w:val="00A30A3C"/>
    <w:rsid w:val="00A30A4D"/>
    <w:rsid w:val="00A30B45"/>
    <w:rsid w:val="00A30CAA"/>
    <w:rsid w:val="00A30FBC"/>
    <w:rsid w:val="00A31090"/>
    <w:rsid w:val="00A31238"/>
    <w:rsid w:val="00A31432"/>
    <w:rsid w:val="00A31558"/>
    <w:rsid w:val="00A3182B"/>
    <w:rsid w:val="00A31A53"/>
    <w:rsid w:val="00A320AD"/>
    <w:rsid w:val="00A32295"/>
    <w:rsid w:val="00A32713"/>
    <w:rsid w:val="00A3281F"/>
    <w:rsid w:val="00A32C09"/>
    <w:rsid w:val="00A32C4B"/>
    <w:rsid w:val="00A32C6B"/>
    <w:rsid w:val="00A32C76"/>
    <w:rsid w:val="00A32D9B"/>
    <w:rsid w:val="00A33183"/>
    <w:rsid w:val="00A33363"/>
    <w:rsid w:val="00A3340A"/>
    <w:rsid w:val="00A3341C"/>
    <w:rsid w:val="00A33443"/>
    <w:rsid w:val="00A334BB"/>
    <w:rsid w:val="00A334D3"/>
    <w:rsid w:val="00A3364F"/>
    <w:rsid w:val="00A336B6"/>
    <w:rsid w:val="00A33A30"/>
    <w:rsid w:val="00A33B5B"/>
    <w:rsid w:val="00A33B7D"/>
    <w:rsid w:val="00A33B8D"/>
    <w:rsid w:val="00A34112"/>
    <w:rsid w:val="00A34570"/>
    <w:rsid w:val="00A34AC4"/>
    <w:rsid w:val="00A34BEF"/>
    <w:rsid w:val="00A34DFF"/>
    <w:rsid w:val="00A35123"/>
    <w:rsid w:val="00A35128"/>
    <w:rsid w:val="00A353AE"/>
    <w:rsid w:val="00A3540B"/>
    <w:rsid w:val="00A3578D"/>
    <w:rsid w:val="00A358FF"/>
    <w:rsid w:val="00A35A11"/>
    <w:rsid w:val="00A35C06"/>
    <w:rsid w:val="00A36215"/>
    <w:rsid w:val="00A36232"/>
    <w:rsid w:val="00A3671F"/>
    <w:rsid w:val="00A369EA"/>
    <w:rsid w:val="00A370F1"/>
    <w:rsid w:val="00A37606"/>
    <w:rsid w:val="00A37686"/>
    <w:rsid w:val="00A376FB"/>
    <w:rsid w:val="00A3799D"/>
    <w:rsid w:val="00A4055B"/>
    <w:rsid w:val="00A4085B"/>
    <w:rsid w:val="00A40A4C"/>
    <w:rsid w:val="00A40C05"/>
    <w:rsid w:val="00A40C4B"/>
    <w:rsid w:val="00A40CC9"/>
    <w:rsid w:val="00A411AF"/>
    <w:rsid w:val="00A41303"/>
    <w:rsid w:val="00A41A29"/>
    <w:rsid w:val="00A41D53"/>
    <w:rsid w:val="00A41FC7"/>
    <w:rsid w:val="00A42211"/>
    <w:rsid w:val="00A42690"/>
    <w:rsid w:val="00A42CC0"/>
    <w:rsid w:val="00A42F58"/>
    <w:rsid w:val="00A43060"/>
    <w:rsid w:val="00A433E1"/>
    <w:rsid w:val="00A43463"/>
    <w:rsid w:val="00A43C9E"/>
    <w:rsid w:val="00A4400F"/>
    <w:rsid w:val="00A44122"/>
    <w:rsid w:val="00A44190"/>
    <w:rsid w:val="00A446E3"/>
    <w:rsid w:val="00A44921"/>
    <w:rsid w:val="00A44AC8"/>
    <w:rsid w:val="00A44DD4"/>
    <w:rsid w:val="00A44E6B"/>
    <w:rsid w:val="00A44E6C"/>
    <w:rsid w:val="00A44FD7"/>
    <w:rsid w:val="00A45217"/>
    <w:rsid w:val="00A45231"/>
    <w:rsid w:val="00A453DE"/>
    <w:rsid w:val="00A454AC"/>
    <w:rsid w:val="00A4561D"/>
    <w:rsid w:val="00A4569D"/>
    <w:rsid w:val="00A45739"/>
    <w:rsid w:val="00A4584F"/>
    <w:rsid w:val="00A45BC5"/>
    <w:rsid w:val="00A45D1A"/>
    <w:rsid w:val="00A45E1F"/>
    <w:rsid w:val="00A45E22"/>
    <w:rsid w:val="00A45F68"/>
    <w:rsid w:val="00A45FEB"/>
    <w:rsid w:val="00A464E9"/>
    <w:rsid w:val="00A4684C"/>
    <w:rsid w:val="00A46850"/>
    <w:rsid w:val="00A46BD5"/>
    <w:rsid w:val="00A46CBE"/>
    <w:rsid w:val="00A46EE7"/>
    <w:rsid w:val="00A470F4"/>
    <w:rsid w:val="00A4723B"/>
    <w:rsid w:val="00A47501"/>
    <w:rsid w:val="00A475F4"/>
    <w:rsid w:val="00A479D9"/>
    <w:rsid w:val="00A47AD3"/>
    <w:rsid w:val="00A47BEF"/>
    <w:rsid w:val="00A47FB5"/>
    <w:rsid w:val="00A5042F"/>
    <w:rsid w:val="00A5048A"/>
    <w:rsid w:val="00A50618"/>
    <w:rsid w:val="00A5071D"/>
    <w:rsid w:val="00A50794"/>
    <w:rsid w:val="00A508A0"/>
    <w:rsid w:val="00A50A37"/>
    <w:rsid w:val="00A50AD8"/>
    <w:rsid w:val="00A50B28"/>
    <w:rsid w:val="00A50F9C"/>
    <w:rsid w:val="00A51577"/>
    <w:rsid w:val="00A515B7"/>
    <w:rsid w:val="00A51684"/>
    <w:rsid w:val="00A51A46"/>
    <w:rsid w:val="00A51CE3"/>
    <w:rsid w:val="00A5231B"/>
    <w:rsid w:val="00A52457"/>
    <w:rsid w:val="00A52799"/>
    <w:rsid w:val="00A52863"/>
    <w:rsid w:val="00A528AE"/>
    <w:rsid w:val="00A5312B"/>
    <w:rsid w:val="00A53173"/>
    <w:rsid w:val="00A5378C"/>
    <w:rsid w:val="00A53BC0"/>
    <w:rsid w:val="00A53DA6"/>
    <w:rsid w:val="00A53E4C"/>
    <w:rsid w:val="00A540B9"/>
    <w:rsid w:val="00A541C4"/>
    <w:rsid w:val="00A541EC"/>
    <w:rsid w:val="00A54330"/>
    <w:rsid w:val="00A54642"/>
    <w:rsid w:val="00A546BF"/>
    <w:rsid w:val="00A547C2"/>
    <w:rsid w:val="00A547E5"/>
    <w:rsid w:val="00A54819"/>
    <w:rsid w:val="00A549D5"/>
    <w:rsid w:val="00A54DAE"/>
    <w:rsid w:val="00A54EF6"/>
    <w:rsid w:val="00A54FC4"/>
    <w:rsid w:val="00A55048"/>
    <w:rsid w:val="00A5539D"/>
    <w:rsid w:val="00A55841"/>
    <w:rsid w:val="00A55E8E"/>
    <w:rsid w:val="00A56306"/>
    <w:rsid w:val="00A563CB"/>
    <w:rsid w:val="00A5652B"/>
    <w:rsid w:val="00A56805"/>
    <w:rsid w:val="00A5692E"/>
    <w:rsid w:val="00A56C0A"/>
    <w:rsid w:val="00A56F5A"/>
    <w:rsid w:val="00A571FA"/>
    <w:rsid w:val="00A57286"/>
    <w:rsid w:val="00A572AF"/>
    <w:rsid w:val="00A57594"/>
    <w:rsid w:val="00A575B8"/>
    <w:rsid w:val="00A577D9"/>
    <w:rsid w:val="00A5786D"/>
    <w:rsid w:val="00A57986"/>
    <w:rsid w:val="00A57C07"/>
    <w:rsid w:val="00A57CE2"/>
    <w:rsid w:val="00A57FB5"/>
    <w:rsid w:val="00A60131"/>
    <w:rsid w:val="00A605CC"/>
    <w:rsid w:val="00A605E9"/>
    <w:rsid w:val="00A60A8C"/>
    <w:rsid w:val="00A60B31"/>
    <w:rsid w:val="00A60C1E"/>
    <w:rsid w:val="00A60CBD"/>
    <w:rsid w:val="00A60EDB"/>
    <w:rsid w:val="00A60F94"/>
    <w:rsid w:val="00A612F9"/>
    <w:rsid w:val="00A61321"/>
    <w:rsid w:val="00A613DA"/>
    <w:rsid w:val="00A6177F"/>
    <w:rsid w:val="00A617BE"/>
    <w:rsid w:val="00A61864"/>
    <w:rsid w:val="00A61A11"/>
    <w:rsid w:val="00A61D21"/>
    <w:rsid w:val="00A61EEB"/>
    <w:rsid w:val="00A61F5E"/>
    <w:rsid w:val="00A61FDE"/>
    <w:rsid w:val="00A62112"/>
    <w:rsid w:val="00A62114"/>
    <w:rsid w:val="00A6224A"/>
    <w:rsid w:val="00A623DA"/>
    <w:rsid w:val="00A6266E"/>
    <w:rsid w:val="00A62B19"/>
    <w:rsid w:val="00A62B8A"/>
    <w:rsid w:val="00A62BBB"/>
    <w:rsid w:val="00A62E98"/>
    <w:rsid w:val="00A63938"/>
    <w:rsid w:val="00A63C5E"/>
    <w:rsid w:val="00A63EE7"/>
    <w:rsid w:val="00A6406F"/>
    <w:rsid w:val="00A641DE"/>
    <w:rsid w:val="00A6422D"/>
    <w:rsid w:val="00A64868"/>
    <w:rsid w:val="00A64AD2"/>
    <w:rsid w:val="00A64C6B"/>
    <w:rsid w:val="00A64FF1"/>
    <w:rsid w:val="00A6511E"/>
    <w:rsid w:val="00A651B7"/>
    <w:rsid w:val="00A652C1"/>
    <w:rsid w:val="00A6559F"/>
    <w:rsid w:val="00A658AF"/>
    <w:rsid w:val="00A66604"/>
    <w:rsid w:val="00A66627"/>
    <w:rsid w:val="00A66786"/>
    <w:rsid w:val="00A66844"/>
    <w:rsid w:val="00A66A09"/>
    <w:rsid w:val="00A66B8C"/>
    <w:rsid w:val="00A66DC5"/>
    <w:rsid w:val="00A66FDD"/>
    <w:rsid w:val="00A67006"/>
    <w:rsid w:val="00A6702D"/>
    <w:rsid w:val="00A67C7E"/>
    <w:rsid w:val="00A67D32"/>
    <w:rsid w:val="00A67DA9"/>
    <w:rsid w:val="00A67F20"/>
    <w:rsid w:val="00A7077D"/>
    <w:rsid w:val="00A707BC"/>
    <w:rsid w:val="00A707F5"/>
    <w:rsid w:val="00A70801"/>
    <w:rsid w:val="00A70BCE"/>
    <w:rsid w:val="00A70D2D"/>
    <w:rsid w:val="00A711FB"/>
    <w:rsid w:val="00A71310"/>
    <w:rsid w:val="00A71429"/>
    <w:rsid w:val="00A71636"/>
    <w:rsid w:val="00A717C2"/>
    <w:rsid w:val="00A7185D"/>
    <w:rsid w:val="00A71F8F"/>
    <w:rsid w:val="00A72642"/>
    <w:rsid w:val="00A72978"/>
    <w:rsid w:val="00A72A66"/>
    <w:rsid w:val="00A73098"/>
    <w:rsid w:val="00A731A4"/>
    <w:rsid w:val="00A73206"/>
    <w:rsid w:val="00A73A9C"/>
    <w:rsid w:val="00A73C87"/>
    <w:rsid w:val="00A73DFF"/>
    <w:rsid w:val="00A74052"/>
    <w:rsid w:val="00A7408B"/>
    <w:rsid w:val="00A743A2"/>
    <w:rsid w:val="00A7491F"/>
    <w:rsid w:val="00A74955"/>
    <w:rsid w:val="00A74C19"/>
    <w:rsid w:val="00A74C26"/>
    <w:rsid w:val="00A74EF9"/>
    <w:rsid w:val="00A74F2C"/>
    <w:rsid w:val="00A75134"/>
    <w:rsid w:val="00A754FA"/>
    <w:rsid w:val="00A755D7"/>
    <w:rsid w:val="00A75806"/>
    <w:rsid w:val="00A75AAB"/>
    <w:rsid w:val="00A75CAF"/>
    <w:rsid w:val="00A75E0C"/>
    <w:rsid w:val="00A760AF"/>
    <w:rsid w:val="00A76162"/>
    <w:rsid w:val="00A761DF"/>
    <w:rsid w:val="00A762B8"/>
    <w:rsid w:val="00A763A3"/>
    <w:rsid w:val="00A7692D"/>
    <w:rsid w:val="00A76989"/>
    <w:rsid w:val="00A76C13"/>
    <w:rsid w:val="00A76ED9"/>
    <w:rsid w:val="00A7725D"/>
    <w:rsid w:val="00A77339"/>
    <w:rsid w:val="00A7746E"/>
    <w:rsid w:val="00A77778"/>
    <w:rsid w:val="00A77A9E"/>
    <w:rsid w:val="00A77B6B"/>
    <w:rsid w:val="00A77D4F"/>
    <w:rsid w:val="00A77DAF"/>
    <w:rsid w:val="00A77E29"/>
    <w:rsid w:val="00A80130"/>
    <w:rsid w:val="00A8036B"/>
    <w:rsid w:val="00A80562"/>
    <w:rsid w:val="00A8076F"/>
    <w:rsid w:val="00A80D51"/>
    <w:rsid w:val="00A80FD8"/>
    <w:rsid w:val="00A81014"/>
    <w:rsid w:val="00A81019"/>
    <w:rsid w:val="00A810D5"/>
    <w:rsid w:val="00A81673"/>
    <w:rsid w:val="00A817CF"/>
    <w:rsid w:val="00A81AD3"/>
    <w:rsid w:val="00A81FB1"/>
    <w:rsid w:val="00A81FEE"/>
    <w:rsid w:val="00A8221F"/>
    <w:rsid w:val="00A8272A"/>
    <w:rsid w:val="00A8273B"/>
    <w:rsid w:val="00A8291E"/>
    <w:rsid w:val="00A829E9"/>
    <w:rsid w:val="00A82D1F"/>
    <w:rsid w:val="00A82DCB"/>
    <w:rsid w:val="00A830FF"/>
    <w:rsid w:val="00A83293"/>
    <w:rsid w:val="00A83560"/>
    <w:rsid w:val="00A83611"/>
    <w:rsid w:val="00A83B23"/>
    <w:rsid w:val="00A8412B"/>
    <w:rsid w:val="00A8443C"/>
    <w:rsid w:val="00A84524"/>
    <w:rsid w:val="00A84576"/>
    <w:rsid w:val="00A84B3E"/>
    <w:rsid w:val="00A84BD2"/>
    <w:rsid w:val="00A84C9A"/>
    <w:rsid w:val="00A84DF9"/>
    <w:rsid w:val="00A850C4"/>
    <w:rsid w:val="00A851C2"/>
    <w:rsid w:val="00A85202"/>
    <w:rsid w:val="00A85423"/>
    <w:rsid w:val="00A855D4"/>
    <w:rsid w:val="00A8563D"/>
    <w:rsid w:val="00A85725"/>
    <w:rsid w:val="00A85768"/>
    <w:rsid w:val="00A85C83"/>
    <w:rsid w:val="00A85CC7"/>
    <w:rsid w:val="00A85D92"/>
    <w:rsid w:val="00A86051"/>
    <w:rsid w:val="00A860B2"/>
    <w:rsid w:val="00A8626A"/>
    <w:rsid w:val="00A86276"/>
    <w:rsid w:val="00A8632F"/>
    <w:rsid w:val="00A865F0"/>
    <w:rsid w:val="00A8675F"/>
    <w:rsid w:val="00A8696F"/>
    <w:rsid w:val="00A86A9A"/>
    <w:rsid w:val="00A86E85"/>
    <w:rsid w:val="00A8726E"/>
    <w:rsid w:val="00A87326"/>
    <w:rsid w:val="00A874E5"/>
    <w:rsid w:val="00A87637"/>
    <w:rsid w:val="00A87670"/>
    <w:rsid w:val="00A87BC0"/>
    <w:rsid w:val="00A87D9E"/>
    <w:rsid w:val="00A87F92"/>
    <w:rsid w:val="00A87FD2"/>
    <w:rsid w:val="00A9005D"/>
    <w:rsid w:val="00A90103"/>
    <w:rsid w:val="00A904CF"/>
    <w:rsid w:val="00A906F0"/>
    <w:rsid w:val="00A9084B"/>
    <w:rsid w:val="00A911C2"/>
    <w:rsid w:val="00A91673"/>
    <w:rsid w:val="00A91ADB"/>
    <w:rsid w:val="00A91B32"/>
    <w:rsid w:val="00A91C26"/>
    <w:rsid w:val="00A9231D"/>
    <w:rsid w:val="00A923E5"/>
    <w:rsid w:val="00A9242E"/>
    <w:rsid w:val="00A926B2"/>
    <w:rsid w:val="00A92864"/>
    <w:rsid w:val="00A928A7"/>
    <w:rsid w:val="00A92D51"/>
    <w:rsid w:val="00A92EDF"/>
    <w:rsid w:val="00A93248"/>
    <w:rsid w:val="00A93274"/>
    <w:rsid w:val="00A93275"/>
    <w:rsid w:val="00A93DB4"/>
    <w:rsid w:val="00A94086"/>
    <w:rsid w:val="00A943A7"/>
    <w:rsid w:val="00A943C8"/>
    <w:rsid w:val="00A94400"/>
    <w:rsid w:val="00A94524"/>
    <w:rsid w:val="00A94821"/>
    <w:rsid w:val="00A9488F"/>
    <w:rsid w:val="00A948E8"/>
    <w:rsid w:val="00A94CA0"/>
    <w:rsid w:val="00A9506F"/>
    <w:rsid w:val="00A950FF"/>
    <w:rsid w:val="00A95123"/>
    <w:rsid w:val="00A951CE"/>
    <w:rsid w:val="00A95317"/>
    <w:rsid w:val="00A95528"/>
    <w:rsid w:val="00A95565"/>
    <w:rsid w:val="00A955F3"/>
    <w:rsid w:val="00A9561A"/>
    <w:rsid w:val="00A9563F"/>
    <w:rsid w:val="00A956EE"/>
    <w:rsid w:val="00A95BFC"/>
    <w:rsid w:val="00A96066"/>
    <w:rsid w:val="00A96206"/>
    <w:rsid w:val="00A96250"/>
    <w:rsid w:val="00A96608"/>
    <w:rsid w:val="00A968CA"/>
    <w:rsid w:val="00A968EF"/>
    <w:rsid w:val="00A96A73"/>
    <w:rsid w:val="00A96E24"/>
    <w:rsid w:val="00A96ED0"/>
    <w:rsid w:val="00A97129"/>
    <w:rsid w:val="00A9718D"/>
    <w:rsid w:val="00A971D5"/>
    <w:rsid w:val="00A9766C"/>
    <w:rsid w:val="00A9784F"/>
    <w:rsid w:val="00A97888"/>
    <w:rsid w:val="00A97ADA"/>
    <w:rsid w:val="00A97CB5"/>
    <w:rsid w:val="00A97D3D"/>
    <w:rsid w:val="00AA0035"/>
    <w:rsid w:val="00AA0209"/>
    <w:rsid w:val="00AA021C"/>
    <w:rsid w:val="00AA02B5"/>
    <w:rsid w:val="00AA033F"/>
    <w:rsid w:val="00AA047C"/>
    <w:rsid w:val="00AA054E"/>
    <w:rsid w:val="00AA063B"/>
    <w:rsid w:val="00AA06B2"/>
    <w:rsid w:val="00AA09EA"/>
    <w:rsid w:val="00AA0A40"/>
    <w:rsid w:val="00AA0CD1"/>
    <w:rsid w:val="00AA0FB1"/>
    <w:rsid w:val="00AA0FEB"/>
    <w:rsid w:val="00AA105F"/>
    <w:rsid w:val="00AA138E"/>
    <w:rsid w:val="00AA188A"/>
    <w:rsid w:val="00AA1C3C"/>
    <w:rsid w:val="00AA1CC4"/>
    <w:rsid w:val="00AA278A"/>
    <w:rsid w:val="00AA281C"/>
    <w:rsid w:val="00AA29EF"/>
    <w:rsid w:val="00AA3089"/>
    <w:rsid w:val="00AA31A3"/>
    <w:rsid w:val="00AA34B9"/>
    <w:rsid w:val="00AA3686"/>
    <w:rsid w:val="00AA37E1"/>
    <w:rsid w:val="00AA3A11"/>
    <w:rsid w:val="00AA3B27"/>
    <w:rsid w:val="00AA3D58"/>
    <w:rsid w:val="00AA3F20"/>
    <w:rsid w:val="00AA3F80"/>
    <w:rsid w:val="00AA4209"/>
    <w:rsid w:val="00AA4AC3"/>
    <w:rsid w:val="00AA4C3C"/>
    <w:rsid w:val="00AA4C6B"/>
    <w:rsid w:val="00AA4CCC"/>
    <w:rsid w:val="00AA508A"/>
    <w:rsid w:val="00AA5106"/>
    <w:rsid w:val="00AA5160"/>
    <w:rsid w:val="00AA5498"/>
    <w:rsid w:val="00AA5615"/>
    <w:rsid w:val="00AA5C99"/>
    <w:rsid w:val="00AA5CC6"/>
    <w:rsid w:val="00AA5D81"/>
    <w:rsid w:val="00AA5EDE"/>
    <w:rsid w:val="00AA60C4"/>
    <w:rsid w:val="00AA6377"/>
    <w:rsid w:val="00AA653B"/>
    <w:rsid w:val="00AA65BC"/>
    <w:rsid w:val="00AA67D7"/>
    <w:rsid w:val="00AA6ACF"/>
    <w:rsid w:val="00AA6DE3"/>
    <w:rsid w:val="00AA7011"/>
    <w:rsid w:val="00AA71AC"/>
    <w:rsid w:val="00AA744F"/>
    <w:rsid w:val="00AA7484"/>
    <w:rsid w:val="00AA7715"/>
    <w:rsid w:val="00AA7817"/>
    <w:rsid w:val="00AA7958"/>
    <w:rsid w:val="00AA79C8"/>
    <w:rsid w:val="00AA79EF"/>
    <w:rsid w:val="00AA7B6A"/>
    <w:rsid w:val="00AA7E1C"/>
    <w:rsid w:val="00AA7E3F"/>
    <w:rsid w:val="00AA7F28"/>
    <w:rsid w:val="00AB03AE"/>
    <w:rsid w:val="00AB0449"/>
    <w:rsid w:val="00AB0467"/>
    <w:rsid w:val="00AB0674"/>
    <w:rsid w:val="00AB0877"/>
    <w:rsid w:val="00AB0933"/>
    <w:rsid w:val="00AB09F2"/>
    <w:rsid w:val="00AB0D03"/>
    <w:rsid w:val="00AB0DBD"/>
    <w:rsid w:val="00AB0FB1"/>
    <w:rsid w:val="00AB224D"/>
    <w:rsid w:val="00AB22E1"/>
    <w:rsid w:val="00AB254E"/>
    <w:rsid w:val="00AB2A68"/>
    <w:rsid w:val="00AB2AD2"/>
    <w:rsid w:val="00AB2E73"/>
    <w:rsid w:val="00AB343A"/>
    <w:rsid w:val="00AB34B9"/>
    <w:rsid w:val="00AB366F"/>
    <w:rsid w:val="00AB370C"/>
    <w:rsid w:val="00AB447B"/>
    <w:rsid w:val="00AB4682"/>
    <w:rsid w:val="00AB471F"/>
    <w:rsid w:val="00AB4A0D"/>
    <w:rsid w:val="00AB4BA2"/>
    <w:rsid w:val="00AB4D4D"/>
    <w:rsid w:val="00AB4D9B"/>
    <w:rsid w:val="00AB5307"/>
    <w:rsid w:val="00AB540F"/>
    <w:rsid w:val="00AB5557"/>
    <w:rsid w:val="00AB57DC"/>
    <w:rsid w:val="00AB57F5"/>
    <w:rsid w:val="00AB5819"/>
    <w:rsid w:val="00AB5F78"/>
    <w:rsid w:val="00AB65A9"/>
    <w:rsid w:val="00AB65DD"/>
    <w:rsid w:val="00AB6856"/>
    <w:rsid w:val="00AB6926"/>
    <w:rsid w:val="00AB6AEB"/>
    <w:rsid w:val="00AB6BE8"/>
    <w:rsid w:val="00AB6DBC"/>
    <w:rsid w:val="00AB6EC0"/>
    <w:rsid w:val="00AB6EE5"/>
    <w:rsid w:val="00AB7421"/>
    <w:rsid w:val="00AB74F8"/>
    <w:rsid w:val="00AB7504"/>
    <w:rsid w:val="00AB7518"/>
    <w:rsid w:val="00AB7680"/>
    <w:rsid w:val="00AB7887"/>
    <w:rsid w:val="00AB79AD"/>
    <w:rsid w:val="00AB7C5F"/>
    <w:rsid w:val="00AB7D35"/>
    <w:rsid w:val="00AC026F"/>
    <w:rsid w:val="00AC02A7"/>
    <w:rsid w:val="00AC0312"/>
    <w:rsid w:val="00AC0628"/>
    <w:rsid w:val="00AC0817"/>
    <w:rsid w:val="00AC08E4"/>
    <w:rsid w:val="00AC08FA"/>
    <w:rsid w:val="00AC0A31"/>
    <w:rsid w:val="00AC0AC0"/>
    <w:rsid w:val="00AC0DC2"/>
    <w:rsid w:val="00AC0E05"/>
    <w:rsid w:val="00AC0FB9"/>
    <w:rsid w:val="00AC13FB"/>
    <w:rsid w:val="00AC1705"/>
    <w:rsid w:val="00AC1713"/>
    <w:rsid w:val="00AC1CC0"/>
    <w:rsid w:val="00AC1FE8"/>
    <w:rsid w:val="00AC2043"/>
    <w:rsid w:val="00AC253D"/>
    <w:rsid w:val="00AC2785"/>
    <w:rsid w:val="00AC27B0"/>
    <w:rsid w:val="00AC2A38"/>
    <w:rsid w:val="00AC2D11"/>
    <w:rsid w:val="00AC2E06"/>
    <w:rsid w:val="00AC2F16"/>
    <w:rsid w:val="00AC2FD2"/>
    <w:rsid w:val="00AC32FD"/>
    <w:rsid w:val="00AC3405"/>
    <w:rsid w:val="00AC3419"/>
    <w:rsid w:val="00AC3439"/>
    <w:rsid w:val="00AC367F"/>
    <w:rsid w:val="00AC3E1E"/>
    <w:rsid w:val="00AC4147"/>
    <w:rsid w:val="00AC4186"/>
    <w:rsid w:val="00AC452D"/>
    <w:rsid w:val="00AC4783"/>
    <w:rsid w:val="00AC4B19"/>
    <w:rsid w:val="00AC4D94"/>
    <w:rsid w:val="00AC4FD0"/>
    <w:rsid w:val="00AC53DF"/>
    <w:rsid w:val="00AC55F1"/>
    <w:rsid w:val="00AC59C3"/>
    <w:rsid w:val="00AC5D83"/>
    <w:rsid w:val="00AC600C"/>
    <w:rsid w:val="00AC6482"/>
    <w:rsid w:val="00AC64D4"/>
    <w:rsid w:val="00AC65C6"/>
    <w:rsid w:val="00AC6865"/>
    <w:rsid w:val="00AC697C"/>
    <w:rsid w:val="00AC6DFF"/>
    <w:rsid w:val="00AC6E1B"/>
    <w:rsid w:val="00AC6EFB"/>
    <w:rsid w:val="00AC6F36"/>
    <w:rsid w:val="00AC7061"/>
    <w:rsid w:val="00AC708B"/>
    <w:rsid w:val="00AC77AF"/>
    <w:rsid w:val="00AC77B4"/>
    <w:rsid w:val="00AC7857"/>
    <w:rsid w:val="00AC79AD"/>
    <w:rsid w:val="00AC7A54"/>
    <w:rsid w:val="00AC7BB9"/>
    <w:rsid w:val="00AD0200"/>
    <w:rsid w:val="00AD045D"/>
    <w:rsid w:val="00AD0978"/>
    <w:rsid w:val="00AD0B2D"/>
    <w:rsid w:val="00AD0D37"/>
    <w:rsid w:val="00AD15F3"/>
    <w:rsid w:val="00AD1720"/>
    <w:rsid w:val="00AD17A8"/>
    <w:rsid w:val="00AD1A65"/>
    <w:rsid w:val="00AD1C7D"/>
    <w:rsid w:val="00AD1E31"/>
    <w:rsid w:val="00AD1F25"/>
    <w:rsid w:val="00AD2242"/>
    <w:rsid w:val="00AD26EB"/>
    <w:rsid w:val="00AD2735"/>
    <w:rsid w:val="00AD2BAC"/>
    <w:rsid w:val="00AD2C5A"/>
    <w:rsid w:val="00AD2C77"/>
    <w:rsid w:val="00AD2D1A"/>
    <w:rsid w:val="00AD2EF2"/>
    <w:rsid w:val="00AD330A"/>
    <w:rsid w:val="00AD3815"/>
    <w:rsid w:val="00AD38BD"/>
    <w:rsid w:val="00AD3A02"/>
    <w:rsid w:val="00AD3E3F"/>
    <w:rsid w:val="00AD42A1"/>
    <w:rsid w:val="00AD42C1"/>
    <w:rsid w:val="00AD43DD"/>
    <w:rsid w:val="00AD4616"/>
    <w:rsid w:val="00AD4641"/>
    <w:rsid w:val="00AD472E"/>
    <w:rsid w:val="00AD48A1"/>
    <w:rsid w:val="00AD49AF"/>
    <w:rsid w:val="00AD4AD5"/>
    <w:rsid w:val="00AD4BE3"/>
    <w:rsid w:val="00AD4C12"/>
    <w:rsid w:val="00AD4C64"/>
    <w:rsid w:val="00AD4C77"/>
    <w:rsid w:val="00AD4E55"/>
    <w:rsid w:val="00AD4F52"/>
    <w:rsid w:val="00AD4FA8"/>
    <w:rsid w:val="00AD5068"/>
    <w:rsid w:val="00AD50CC"/>
    <w:rsid w:val="00AD52CE"/>
    <w:rsid w:val="00AD57E6"/>
    <w:rsid w:val="00AD5834"/>
    <w:rsid w:val="00AD60F3"/>
    <w:rsid w:val="00AD627A"/>
    <w:rsid w:val="00AD6324"/>
    <w:rsid w:val="00AD684C"/>
    <w:rsid w:val="00AD68B7"/>
    <w:rsid w:val="00AD6A93"/>
    <w:rsid w:val="00AD6B9D"/>
    <w:rsid w:val="00AD6E04"/>
    <w:rsid w:val="00AD6EC0"/>
    <w:rsid w:val="00AD74B6"/>
    <w:rsid w:val="00AD7617"/>
    <w:rsid w:val="00AD7D89"/>
    <w:rsid w:val="00AD7DA7"/>
    <w:rsid w:val="00AD7F14"/>
    <w:rsid w:val="00AD7F88"/>
    <w:rsid w:val="00AE0070"/>
    <w:rsid w:val="00AE00E9"/>
    <w:rsid w:val="00AE05BC"/>
    <w:rsid w:val="00AE0AEE"/>
    <w:rsid w:val="00AE0D23"/>
    <w:rsid w:val="00AE0DBB"/>
    <w:rsid w:val="00AE0EDB"/>
    <w:rsid w:val="00AE10F8"/>
    <w:rsid w:val="00AE142F"/>
    <w:rsid w:val="00AE1491"/>
    <w:rsid w:val="00AE16FD"/>
    <w:rsid w:val="00AE1C11"/>
    <w:rsid w:val="00AE1C53"/>
    <w:rsid w:val="00AE1D04"/>
    <w:rsid w:val="00AE1D89"/>
    <w:rsid w:val="00AE1E52"/>
    <w:rsid w:val="00AE1FD6"/>
    <w:rsid w:val="00AE2235"/>
    <w:rsid w:val="00AE247F"/>
    <w:rsid w:val="00AE2607"/>
    <w:rsid w:val="00AE2936"/>
    <w:rsid w:val="00AE2A71"/>
    <w:rsid w:val="00AE2B14"/>
    <w:rsid w:val="00AE2BE5"/>
    <w:rsid w:val="00AE2F88"/>
    <w:rsid w:val="00AE2FF9"/>
    <w:rsid w:val="00AE30FF"/>
    <w:rsid w:val="00AE3183"/>
    <w:rsid w:val="00AE3610"/>
    <w:rsid w:val="00AE36FA"/>
    <w:rsid w:val="00AE38FB"/>
    <w:rsid w:val="00AE3A48"/>
    <w:rsid w:val="00AE3ABE"/>
    <w:rsid w:val="00AE3DBD"/>
    <w:rsid w:val="00AE3F97"/>
    <w:rsid w:val="00AE4206"/>
    <w:rsid w:val="00AE43A0"/>
    <w:rsid w:val="00AE4423"/>
    <w:rsid w:val="00AE45F3"/>
    <w:rsid w:val="00AE4674"/>
    <w:rsid w:val="00AE46F6"/>
    <w:rsid w:val="00AE474B"/>
    <w:rsid w:val="00AE4A62"/>
    <w:rsid w:val="00AE4AD2"/>
    <w:rsid w:val="00AE4B32"/>
    <w:rsid w:val="00AE4C64"/>
    <w:rsid w:val="00AE4ECD"/>
    <w:rsid w:val="00AE53D1"/>
    <w:rsid w:val="00AE55BB"/>
    <w:rsid w:val="00AE5C13"/>
    <w:rsid w:val="00AE5E91"/>
    <w:rsid w:val="00AE5FCA"/>
    <w:rsid w:val="00AE6117"/>
    <w:rsid w:val="00AE637B"/>
    <w:rsid w:val="00AE6394"/>
    <w:rsid w:val="00AE64F7"/>
    <w:rsid w:val="00AE659A"/>
    <w:rsid w:val="00AE65E3"/>
    <w:rsid w:val="00AE6680"/>
    <w:rsid w:val="00AE696B"/>
    <w:rsid w:val="00AE6A4B"/>
    <w:rsid w:val="00AE6BEF"/>
    <w:rsid w:val="00AE6BFF"/>
    <w:rsid w:val="00AE7279"/>
    <w:rsid w:val="00AE73A2"/>
    <w:rsid w:val="00AE76A1"/>
    <w:rsid w:val="00AE7833"/>
    <w:rsid w:val="00AE788C"/>
    <w:rsid w:val="00AE78CF"/>
    <w:rsid w:val="00AE7C19"/>
    <w:rsid w:val="00AE7CB1"/>
    <w:rsid w:val="00AE7CE8"/>
    <w:rsid w:val="00AE7CF3"/>
    <w:rsid w:val="00AE7DEC"/>
    <w:rsid w:val="00AE7FB0"/>
    <w:rsid w:val="00AF03DA"/>
    <w:rsid w:val="00AF057F"/>
    <w:rsid w:val="00AF06CD"/>
    <w:rsid w:val="00AF070A"/>
    <w:rsid w:val="00AF097A"/>
    <w:rsid w:val="00AF0A69"/>
    <w:rsid w:val="00AF0EBB"/>
    <w:rsid w:val="00AF0FDE"/>
    <w:rsid w:val="00AF117E"/>
    <w:rsid w:val="00AF11F6"/>
    <w:rsid w:val="00AF1373"/>
    <w:rsid w:val="00AF13B1"/>
    <w:rsid w:val="00AF1478"/>
    <w:rsid w:val="00AF14E4"/>
    <w:rsid w:val="00AF16DD"/>
    <w:rsid w:val="00AF1830"/>
    <w:rsid w:val="00AF1ECB"/>
    <w:rsid w:val="00AF20E2"/>
    <w:rsid w:val="00AF21D5"/>
    <w:rsid w:val="00AF2362"/>
    <w:rsid w:val="00AF247A"/>
    <w:rsid w:val="00AF269B"/>
    <w:rsid w:val="00AF2928"/>
    <w:rsid w:val="00AF2B9A"/>
    <w:rsid w:val="00AF30C5"/>
    <w:rsid w:val="00AF30F1"/>
    <w:rsid w:val="00AF3196"/>
    <w:rsid w:val="00AF3826"/>
    <w:rsid w:val="00AF3B9D"/>
    <w:rsid w:val="00AF3BF8"/>
    <w:rsid w:val="00AF3C6E"/>
    <w:rsid w:val="00AF3D29"/>
    <w:rsid w:val="00AF3F7E"/>
    <w:rsid w:val="00AF3FA8"/>
    <w:rsid w:val="00AF4047"/>
    <w:rsid w:val="00AF4453"/>
    <w:rsid w:val="00AF45B4"/>
    <w:rsid w:val="00AF45F3"/>
    <w:rsid w:val="00AF47E0"/>
    <w:rsid w:val="00AF48D3"/>
    <w:rsid w:val="00AF4DDC"/>
    <w:rsid w:val="00AF4F2E"/>
    <w:rsid w:val="00AF4F6A"/>
    <w:rsid w:val="00AF4FBB"/>
    <w:rsid w:val="00AF523E"/>
    <w:rsid w:val="00AF54AB"/>
    <w:rsid w:val="00AF5531"/>
    <w:rsid w:val="00AF5645"/>
    <w:rsid w:val="00AF57A0"/>
    <w:rsid w:val="00AF584F"/>
    <w:rsid w:val="00AF5AB1"/>
    <w:rsid w:val="00AF5EF6"/>
    <w:rsid w:val="00AF5F0C"/>
    <w:rsid w:val="00AF5FFB"/>
    <w:rsid w:val="00AF6411"/>
    <w:rsid w:val="00AF64BE"/>
    <w:rsid w:val="00AF6515"/>
    <w:rsid w:val="00AF665B"/>
    <w:rsid w:val="00AF66FE"/>
    <w:rsid w:val="00AF67BF"/>
    <w:rsid w:val="00AF6819"/>
    <w:rsid w:val="00AF68AF"/>
    <w:rsid w:val="00AF6921"/>
    <w:rsid w:val="00AF6A35"/>
    <w:rsid w:val="00AF6B0F"/>
    <w:rsid w:val="00AF6C7D"/>
    <w:rsid w:val="00AF6CA2"/>
    <w:rsid w:val="00AF72ED"/>
    <w:rsid w:val="00AF7437"/>
    <w:rsid w:val="00AF75FF"/>
    <w:rsid w:val="00AF7624"/>
    <w:rsid w:val="00AF77E7"/>
    <w:rsid w:val="00AF7E4B"/>
    <w:rsid w:val="00AF7F12"/>
    <w:rsid w:val="00B001E6"/>
    <w:rsid w:val="00B00383"/>
    <w:rsid w:val="00B005D8"/>
    <w:rsid w:val="00B005DF"/>
    <w:rsid w:val="00B00B82"/>
    <w:rsid w:val="00B00F85"/>
    <w:rsid w:val="00B01146"/>
    <w:rsid w:val="00B012B5"/>
    <w:rsid w:val="00B012FF"/>
    <w:rsid w:val="00B01421"/>
    <w:rsid w:val="00B01424"/>
    <w:rsid w:val="00B0157A"/>
    <w:rsid w:val="00B0192A"/>
    <w:rsid w:val="00B01EB7"/>
    <w:rsid w:val="00B01F0A"/>
    <w:rsid w:val="00B02008"/>
    <w:rsid w:val="00B0203A"/>
    <w:rsid w:val="00B02349"/>
    <w:rsid w:val="00B0244B"/>
    <w:rsid w:val="00B02752"/>
    <w:rsid w:val="00B028E0"/>
    <w:rsid w:val="00B0295B"/>
    <w:rsid w:val="00B02F83"/>
    <w:rsid w:val="00B03010"/>
    <w:rsid w:val="00B036E1"/>
    <w:rsid w:val="00B0393A"/>
    <w:rsid w:val="00B03976"/>
    <w:rsid w:val="00B03998"/>
    <w:rsid w:val="00B03AD4"/>
    <w:rsid w:val="00B03E41"/>
    <w:rsid w:val="00B040C6"/>
    <w:rsid w:val="00B04126"/>
    <w:rsid w:val="00B04C24"/>
    <w:rsid w:val="00B04C5F"/>
    <w:rsid w:val="00B04C85"/>
    <w:rsid w:val="00B04CC3"/>
    <w:rsid w:val="00B04F63"/>
    <w:rsid w:val="00B04F9F"/>
    <w:rsid w:val="00B05067"/>
    <w:rsid w:val="00B0510C"/>
    <w:rsid w:val="00B0512A"/>
    <w:rsid w:val="00B052F6"/>
    <w:rsid w:val="00B05824"/>
    <w:rsid w:val="00B05A33"/>
    <w:rsid w:val="00B05D4D"/>
    <w:rsid w:val="00B05F11"/>
    <w:rsid w:val="00B060D8"/>
    <w:rsid w:val="00B062D7"/>
    <w:rsid w:val="00B06537"/>
    <w:rsid w:val="00B066C7"/>
    <w:rsid w:val="00B06961"/>
    <w:rsid w:val="00B06AA6"/>
    <w:rsid w:val="00B06D21"/>
    <w:rsid w:val="00B07128"/>
    <w:rsid w:val="00B071F0"/>
    <w:rsid w:val="00B075B7"/>
    <w:rsid w:val="00B075E1"/>
    <w:rsid w:val="00B078BC"/>
    <w:rsid w:val="00B078FE"/>
    <w:rsid w:val="00B07968"/>
    <w:rsid w:val="00B079BA"/>
    <w:rsid w:val="00B07B33"/>
    <w:rsid w:val="00B07B56"/>
    <w:rsid w:val="00B07C07"/>
    <w:rsid w:val="00B07D14"/>
    <w:rsid w:val="00B07DCA"/>
    <w:rsid w:val="00B101A2"/>
    <w:rsid w:val="00B10414"/>
    <w:rsid w:val="00B10482"/>
    <w:rsid w:val="00B10617"/>
    <w:rsid w:val="00B1092C"/>
    <w:rsid w:val="00B10A85"/>
    <w:rsid w:val="00B10CF7"/>
    <w:rsid w:val="00B11073"/>
    <w:rsid w:val="00B11394"/>
    <w:rsid w:val="00B113F4"/>
    <w:rsid w:val="00B1140E"/>
    <w:rsid w:val="00B11814"/>
    <w:rsid w:val="00B11917"/>
    <w:rsid w:val="00B11FBC"/>
    <w:rsid w:val="00B11FF2"/>
    <w:rsid w:val="00B12020"/>
    <w:rsid w:val="00B12157"/>
    <w:rsid w:val="00B12199"/>
    <w:rsid w:val="00B12267"/>
    <w:rsid w:val="00B12432"/>
    <w:rsid w:val="00B12734"/>
    <w:rsid w:val="00B12C50"/>
    <w:rsid w:val="00B13389"/>
    <w:rsid w:val="00B135A0"/>
    <w:rsid w:val="00B1371B"/>
    <w:rsid w:val="00B1379A"/>
    <w:rsid w:val="00B13891"/>
    <w:rsid w:val="00B13917"/>
    <w:rsid w:val="00B13AB3"/>
    <w:rsid w:val="00B13AE2"/>
    <w:rsid w:val="00B13E86"/>
    <w:rsid w:val="00B1416B"/>
    <w:rsid w:val="00B142D4"/>
    <w:rsid w:val="00B1448B"/>
    <w:rsid w:val="00B144AD"/>
    <w:rsid w:val="00B146A6"/>
    <w:rsid w:val="00B14750"/>
    <w:rsid w:val="00B1487F"/>
    <w:rsid w:val="00B1494A"/>
    <w:rsid w:val="00B14DEB"/>
    <w:rsid w:val="00B15030"/>
    <w:rsid w:val="00B15485"/>
    <w:rsid w:val="00B1570D"/>
    <w:rsid w:val="00B159A6"/>
    <w:rsid w:val="00B15ED4"/>
    <w:rsid w:val="00B15F9B"/>
    <w:rsid w:val="00B15F9D"/>
    <w:rsid w:val="00B161B4"/>
    <w:rsid w:val="00B1633C"/>
    <w:rsid w:val="00B163D3"/>
    <w:rsid w:val="00B16716"/>
    <w:rsid w:val="00B167D8"/>
    <w:rsid w:val="00B168C2"/>
    <w:rsid w:val="00B16A15"/>
    <w:rsid w:val="00B16BD0"/>
    <w:rsid w:val="00B16BFF"/>
    <w:rsid w:val="00B171B2"/>
    <w:rsid w:val="00B1726A"/>
    <w:rsid w:val="00B17365"/>
    <w:rsid w:val="00B174EC"/>
    <w:rsid w:val="00B175F9"/>
    <w:rsid w:val="00B17888"/>
    <w:rsid w:val="00B17B03"/>
    <w:rsid w:val="00B17C5F"/>
    <w:rsid w:val="00B17C9E"/>
    <w:rsid w:val="00B17D28"/>
    <w:rsid w:val="00B17D4D"/>
    <w:rsid w:val="00B17D5B"/>
    <w:rsid w:val="00B20917"/>
    <w:rsid w:val="00B20953"/>
    <w:rsid w:val="00B20ADF"/>
    <w:rsid w:val="00B20B8B"/>
    <w:rsid w:val="00B20BA6"/>
    <w:rsid w:val="00B20C5B"/>
    <w:rsid w:val="00B20EC9"/>
    <w:rsid w:val="00B20F5B"/>
    <w:rsid w:val="00B210A3"/>
    <w:rsid w:val="00B214D9"/>
    <w:rsid w:val="00B2152B"/>
    <w:rsid w:val="00B216C1"/>
    <w:rsid w:val="00B21753"/>
    <w:rsid w:val="00B21DD3"/>
    <w:rsid w:val="00B21E0B"/>
    <w:rsid w:val="00B22608"/>
    <w:rsid w:val="00B2276E"/>
    <w:rsid w:val="00B2287F"/>
    <w:rsid w:val="00B22A9B"/>
    <w:rsid w:val="00B22CBC"/>
    <w:rsid w:val="00B22CF9"/>
    <w:rsid w:val="00B23255"/>
    <w:rsid w:val="00B23530"/>
    <w:rsid w:val="00B237F4"/>
    <w:rsid w:val="00B2380B"/>
    <w:rsid w:val="00B238B7"/>
    <w:rsid w:val="00B23997"/>
    <w:rsid w:val="00B23A45"/>
    <w:rsid w:val="00B23D2E"/>
    <w:rsid w:val="00B23D4E"/>
    <w:rsid w:val="00B24057"/>
    <w:rsid w:val="00B24A36"/>
    <w:rsid w:val="00B24C44"/>
    <w:rsid w:val="00B24C7B"/>
    <w:rsid w:val="00B24CB2"/>
    <w:rsid w:val="00B24FEE"/>
    <w:rsid w:val="00B25183"/>
    <w:rsid w:val="00B2539C"/>
    <w:rsid w:val="00B254DF"/>
    <w:rsid w:val="00B25765"/>
    <w:rsid w:val="00B2597A"/>
    <w:rsid w:val="00B25A66"/>
    <w:rsid w:val="00B25D29"/>
    <w:rsid w:val="00B26062"/>
    <w:rsid w:val="00B26465"/>
    <w:rsid w:val="00B266AC"/>
    <w:rsid w:val="00B266DF"/>
    <w:rsid w:val="00B2679A"/>
    <w:rsid w:val="00B268BE"/>
    <w:rsid w:val="00B26AF6"/>
    <w:rsid w:val="00B26D82"/>
    <w:rsid w:val="00B26F1E"/>
    <w:rsid w:val="00B26F8A"/>
    <w:rsid w:val="00B2709C"/>
    <w:rsid w:val="00B270AA"/>
    <w:rsid w:val="00B27188"/>
    <w:rsid w:val="00B27241"/>
    <w:rsid w:val="00B27345"/>
    <w:rsid w:val="00B2781B"/>
    <w:rsid w:val="00B27C20"/>
    <w:rsid w:val="00B27D56"/>
    <w:rsid w:val="00B27DF7"/>
    <w:rsid w:val="00B3005E"/>
    <w:rsid w:val="00B306B9"/>
    <w:rsid w:val="00B3092F"/>
    <w:rsid w:val="00B30D72"/>
    <w:rsid w:val="00B30FFE"/>
    <w:rsid w:val="00B31096"/>
    <w:rsid w:val="00B3110E"/>
    <w:rsid w:val="00B314ED"/>
    <w:rsid w:val="00B31503"/>
    <w:rsid w:val="00B315C4"/>
    <w:rsid w:val="00B31702"/>
    <w:rsid w:val="00B3179C"/>
    <w:rsid w:val="00B317CD"/>
    <w:rsid w:val="00B31BFA"/>
    <w:rsid w:val="00B31E47"/>
    <w:rsid w:val="00B323B0"/>
    <w:rsid w:val="00B32657"/>
    <w:rsid w:val="00B32A00"/>
    <w:rsid w:val="00B32A98"/>
    <w:rsid w:val="00B32C7E"/>
    <w:rsid w:val="00B32E35"/>
    <w:rsid w:val="00B3316A"/>
    <w:rsid w:val="00B335CC"/>
    <w:rsid w:val="00B34173"/>
    <w:rsid w:val="00B349BB"/>
    <w:rsid w:val="00B34A75"/>
    <w:rsid w:val="00B34AC9"/>
    <w:rsid w:val="00B34DED"/>
    <w:rsid w:val="00B34EA2"/>
    <w:rsid w:val="00B34F95"/>
    <w:rsid w:val="00B350C9"/>
    <w:rsid w:val="00B351DD"/>
    <w:rsid w:val="00B35293"/>
    <w:rsid w:val="00B3566C"/>
    <w:rsid w:val="00B3572A"/>
    <w:rsid w:val="00B35925"/>
    <w:rsid w:val="00B35A7A"/>
    <w:rsid w:val="00B35A93"/>
    <w:rsid w:val="00B35AF9"/>
    <w:rsid w:val="00B35CC0"/>
    <w:rsid w:val="00B35EFA"/>
    <w:rsid w:val="00B3630A"/>
    <w:rsid w:val="00B36391"/>
    <w:rsid w:val="00B3666C"/>
    <w:rsid w:val="00B36758"/>
    <w:rsid w:val="00B36878"/>
    <w:rsid w:val="00B36985"/>
    <w:rsid w:val="00B36D45"/>
    <w:rsid w:val="00B36DEC"/>
    <w:rsid w:val="00B36DEF"/>
    <w:rsid w:val="00B36FEE"/>
    <w:rsid w:val="00B37138"/>
    <w:rsid w:val="00B371C7"/>
    <w:rsid w:val="00B37523"/>
    <w:rsid w:val="00B37572"/>
    <w:rsid w:val="00B37C0A"/>
    <w:rsid w:val="00B37CBF"/>
    <w:rsid w:val="00B37D92"/>
    <w:rsid w:val="00B37ED9"/>
    <w:rsid w:val="00B400AD"/>
    <w:rsid w:val="00B40192"/>
    <w:rsid w:val="00B40622"/>
    <w:rsid w:val="00B40660"/>
    <w:rsid w:val="00B406DD"/>
    <w:rsid w:val="00B406F2"/>
    <w:rsid w:val="00B408C6"/>
    <w:rsid w:val="00B40BA2"/>
    <w:rsid w:val="00B40C31"/>
    <w:rsid w:val="00B41000"/>
    <w:rsid w:val="00B4119A"/>
    <w:rsid w:val="00B4125D"/>
    <w:rsid w:val="00B41281"/>
    <w:rsid w:val="00B414EF"/>
    <w:rsid w:val="00B41593"/>
    <w:rsid w:val="00B41609"/>
    <w:rsid w:val="00B4168A"/>
    <w:rsid w:val="00B4171F"/>
    <w:rsid w:val="00B41DD0"/>
    <w:rsid w:val="00B4203F"/>
    <w:rsid w:val="00B4237E"/>
    <w:rsid w:val="00B42479"/>
    <w:rsid w:val="00B424CF"/>
    <w:rsid w:val="00B4251B"/>
    <w:rsid w:val="00B42539"/>
    <w:rsid w:val="00B425BC"/>
    <w:rsid w:val="00B427D9"/>
    <w:rsid w:val="00B42809"/>
    <w:rsid w:val="00B428A2"/>
    <w:rsid w:val="00B429A1"/>
    <w:rsid w:val="00B42A55"/>
    <w:rsid w:val="00B42C35"/>
    <w:rsid w:val="00B42C3A"/>
    <w:rsid w:val="00B42F19"/>
    <w:rsid w:val="00B43742"/>
    <w:rsid w:val="00B43755"/>
    <w:rsid w:val="00B4390B"/>
    <w:rsid w:val="00B4391E"/>
    <w:rsid w:val="00B4392E"/>
    <w:rsid w:val="00B43C7B"/>
    <w:rsid w:val="00B43D6A"/>
    <w:rsid w:val="00B43F62"/>
    <w:rsid w:val="00B44139"/>
    <w:rsid w:val="00B444A8"/>
    <w:rsid w:val="00B4451D"/>
    <w:rsid w:val="00B4456B"/>
    <w:rsid w:val="00B446F4"/>
    <w:rsid w:val="00B44C62"/>
    <w:rsid w:val="00B44CF2"/>
    <w:rsid w:val="00B44FE2"/>
    <w:rsid w:val="00B4507C"/>
    <w:rsid w:val="00B451A5"/>
    <w:rsid w:val="00B45271"/>
    <w:rsid w:val="00B4588F"/>
    <w:rsid w:val="00B45AE0"/>
    <w:rsid w:val="00B45C19"/>
    <w:rsid w:val="00B45CD0"/>
    <w:rsid w:val="00B45E32"/>
    <w:rsid w:val="00B46073"/>
    <w:rsid w:val="00B460F9"/>
    <w:rsid w:val="00B46159"/>
    <w:rsid w:val="00B4617A"/>
    <w:rsid w:val="00B461D8"/>
    <w:rsid w:val="00B4639F"/>
    <w:rsid w:val="00B46441"/>
    <w:rsid w:val="00B466C5"/>
    <w:rsid w:val="00B46970"/>
    <w:rsid w:val="00B46A20"/>
    <w:rsid w:val="00B46BFF"/>
    <w:rsid w:val="00B46E59"/>
    <w:rsid w:val="00B46EF0"/>
    <w:rsid w:val="00B46F8D"/>
    <w:rsid w:val="00B4701F"/>
    <w:rsid w:val="00B47413"/>
    <w:rsid w:val="00B47495"/>
    <w:rsid w:val="00B4759B"/>
    <w:rsid w:val="00B475AB"/>
    <w:rsid w:val="00B475BE"/>
    <w:rsid w:val="00B47A87"/>
    <w:rsid w:val="00B47DDB"/>
    <w:rsid w:val="00B50130"/>
    <w:rsid w:val="00B50256"/>
    <w:rsid w:val="00B50272"/>
    <w:rsid w:val="00B50606"/>
    <w:rsid w:val="00B50625"/>
    <w:rsid w:val="00B507A7"/>
    <w:rsid w:val="00B50BB7"/>
    <w:rsid w:val="00B50E3E"/>
    <w:rsid w:val="00B50F9B"/>
    <w:rsid w:val="00B5127C"/>
    <w:rsid w:val="00B5185E"/>
    <w:rsid w:val="00B51D56"/>
    <w:rsid w:val="00B51D89"/>
    <w:rsid w:val="00B52106"/>
    <w:rsid w:val="00B523B6"/>
    <w:rsid w:val="00B523C7"/>
    <w:rsid w:val="00B52851"/>
    <w:rsid w:val="00B52966"/>
    <w:rsid w:val="00B52B0F"/>
    <w:rsid w:val="00B52DE8"/>
    <w:rsid w:val="00B533AA"/>
    <w:rsid w:val="00B53587"/>
    <w:rsid w:val="00B5371A"/>
    <w:rsid w:val="00B53723"/>
    <w:rsid w:val="00B53EFA"/>
    <w:rsid w:val="00B5403E"/>
    <w:rsid w:val="00B54095"/>
    <w:rsid w:val="00B54190"/>
    <w:rsid w:val="00B54439"/>
    <w:rsid w:val="00B545BB"/>
    <w:rsid w:val="00B54880"/>
    <w:rsid w:val="00B54995"/>
    <w:rsid w:val="00B549D8"/>
    <w:rsid w:val="00B54A30"/>
    <w:rsid w:val="00B54B0A"/>
    <w:rsid w:val="00B54B61"/>
    <w:rsid w:val="00B55025"/>
    <w:rsid w:val="00B554D7"/>
    <w:rsid w:val="00B55769"/>
    <w:rsid w:val="00B5598E"/>
    <w:rsid w:val="00B56675"/>
    <w:rsid w:val="00B56691"/>
    <w:rsid w:val="00B56896"/>
    <w:rsid w:val="00B5689E"/>
    <w:rsid w:val="00B56A07"/>
    <w:rsid w:val="00B56A56"/>
    <w:rsid w:val="00B56A63"/>
    <w:rsid w:val="00B56AF4"/>
    <w:rsid w:val="00B56AF8"/>
    <w:rsid w:val="00B571D8"/>
    <w:rsid w:val="00B571DF"/>
    <w:rsid w:val="00B5720F"/>
    <w:rsid w:val="00B577F3"/>
    <w:rsid w:val="00B57920"/>
    <w:rsid w:val="00B57952"/>
    <w:rsid w:val="00B57CD0"/>
    <w:rsid w:val="00B57DE0"/>
    <w:rsid w:val="00B57F81"/>
    <w:rsid w:val="00B6009B"/>
    <w:rsid w:val="00B60411"/>
    <w:rsid w:val="00B60483"/>
    <w:rsid w:val="00B6099D"/>
    <w:rsid w:val="00B60B6A"/>
    <w:rsid w:val="00B60C3F"/>
    <w:rsid w:val="00B6111B"/>
    <w:rsid w:val="00B61224"/>
    <w:rsid w:val="00B61252"/>
    <w:rsid w:val="00B6131C"/>
    <w:rsid w:val="00B617A7"/>
    <w:rsid w:val="00B61892"/>
    <w:rsid w:val="00B618E1"/>
    <w:rsid w:val="00B61988"/>
    <w:rsid w:val="00B61B20"/>
    <w:rsid w:val="00B61C9F"/>
    <w:rsid w:val="00B61E11"/>
    <w:rsid w:val="00B61ED6"/>
    <w:rsid w:val="00B62165"/>
    <w:rsid w:val="00B6218E"/>
    <w:rsid w:val="00B621E4"/>
    <w:rsid w:val="00B62334"/>
    <w:rsid w:val="00B62477"/>
    <w:rsid w:val="00B625C7"/>
    <w:rsid w:val="00B627DB"/>
    <w:rsid w:val="00B62AD6"/>
    <w:rsid w:val="00B62B16"/>
    <w:rsid w:val="00B62EA5"/>
    <w:rsid w:val="00B6302C"/>
    <w:rsid w:val="00B63222"/>
    <w:rsid w:val="00B6335A"/>
    <w:rsid w:val="00B633C0"/>
    <w:rsid w:val="00B63670"/>
    <w:rsid w:val="00B63744"/>
    <w:rsid w:val="00B63848"/>
    <w:rsid w:val="00B63D10"/>
    <w:rsid w:val="00B63D62"/>
    <w:rsid w:val="00B63FFC"/>
    <w:rsid w:val="00B64211"/>
    <w:rsid w:val="00B64226"/>
    <w:rsid w:val="00B642CF"/>
    <w:rsid w:val="00B64923"/>
    <w:rsid w:val="00B64B5B"/>
    <w:rsid w:val="00B64B7B"/>
    <w:rsid w:val="00B64C1E"/>
    <w:rsid w:val="00B64C2C"/>
    <w:rsid w:val="00B64C43"/>
    <w:rsid w:val="00B64C4B"/>
    <w:rsid w:val="00B64DEA"/>
    <w:rsid w:val="00B64E6C"/>
    <w:rsid w:val="00B64FE9"/>
    <w:rsid w:val="00B650CF"/>
    <w:rsid w:val="00B65213"/>
    <w:rsid w:val="00B6541A"/>
    <w:rsid w:val="00B654B2"/>
    <w:rsid w:val="00B65608"/>
    <w:rsid w:val="00B65856"/>
    <w:rsid w:val="00B65D89"/>
    <w:rsid w:val="00B65E82"/>
    <w:rsid w:val="00B66005"/>
    <w:rsid w:val="00B66176"/>
    <w:rsid w:val="00B663B3"/>
    <w:rsid w:val="00B667D2"/>
    <w:rsid w:val="00B667D4"/>
    <w:rsid w:val="00B66D0B"/>
    <w:rsid w:val="00B66E5C"/>
    <w:rsid w:val="00B6704D"/>
    <w:rsid w:val="00B672E7"/>
    <w:rsid w:val="00B67346"/>
    <w:rsid w:val="00B675B2"/>
    <w:rsid w:val="00B6774F"/>
    <w:rsid w:val="00B679FB"/>
    <w:rsid w:val="00B67BBC"/>
    <w:rsid w:val="00B70329"/>
    <w:rsid w:val="00B705F2"/>
    <w:rsid w:val="00B706CC"/>
    <w:rsid w:val="00B707A5"/>
    <w:rsid w:val="00B70893"/>
    <w:rsid w:val="00B70BD5"/>
    <w:rsid w:val="00B70BDD"/>
    <w:rsid w:val="00B70D04"/>
    <w:rsid w:val="00B70EAC"/>
    <w:rsid w:val="00B710DF"/>
    <w:rsid w:val="00B713E4"/>
    <w:rsid w:val="00B714DD"/>
    <w:rsid w:val="00B716A4"/>
    <w:rsid w:val="00B71976"/>
    <w:rsid w:val="00B71A7F"/>
    <w:rsid w:val="00B71A80"/>
    <w:rsid w:val="00B71CC1"/>
    <w:rsid w:val="00B71CDD"/>
    <w:rsid w:val="00B72090"/>
    <w:rsid w:val="00B72812"/>
    <w:rsid w:val="00B72B95"/>
    <w:rsid w:val="00B72D06"/>
    <w:rsid w:val="00B72D3A"/>
    <w:rsid w:val="00B72F52"/>
    <w:rsid w:val="00B730E8"/>
    <w:rsid w:val="00B737AF"/>
    <w:rsid w:val="00B73A65"/>
    <w:rsid w:val="00B73E87"/>
    <w:rsid w:val="00B74007"/>
    <w:rsid w:val="00B74024"/>
    <w:rsid w:val="00B7404C"/>
    <w:rsid w:val="00B74060"/>
    <w:rsid w:val="00B7409C"/>
    <w:rsid w:val="00B7415F"/>
    <w:rsid w:val="00B743ED"/>
    <w:rsid w:val="00B74C4B"/>
    <w:rsid w:val="00B74C9D"/>
    <w:rsid w:val="00B74E5D"/>
    <w:rsid w:val="00B752E0"/>
    <w:rsid w:val="00B75523"/>
    <w:rsid w:val="00B7565A"/>
    <w:rsid w:val="00B75781"/>
    <w:rsid w:val="00B75972"/>
    <w:rsid w:val="00B75978"/>
    <w:rsid w:val="00B7598C"/>
    <w:rsid w:val="00B759CF"/>
    <w:rsid w:val="00B75BD6"/>
    <w:rsid w:val="00B76283"/>
    <w:rsid w:val="00B762F7"/>
    <w:rsid w:val="00B76697"/>
    <w:rsid w:val="00B76940"/>
    <w:rsid w:val="00B7696F"/>
    <w:rsid w:val="00B76AC8"/>
    <w:rsid w:val="00B76AD7"/>
    <w:rsid w:val="00B76C1B"/>
    <w:rsid w:val="00B76DC4"/>
    <w:rsid w:val="00B76DEB"/>
    <w:rsid w:val="00B76F79"/>
    <w:rsid w:val="00B76FB9"/>
    <w:rsid w:val="00B77057"/>
    <w:rsid w:val="00B77160"/>
    <w:rsid w:val="00B77481"/>
    <w:rsid w:val="00B7759B"/>
    <w:rsid w:val="00B776BD"/>
    <w:rsid w:val="00B776FF"/>
    <w:rsid w:val="00B777E0"/>
    <w:rsid w:val="00B77837"/>
    <w:rsid w:val="00B7791F"/>
    <w:rsid w:val="00B77A52"/>
    <w:rsid w:val="00B77AD9"/>
    <w:rsid w:val="00B77B57"/>
    <w:rsid w:val="00B77D12"/>
    <w:rsid w:val="00B800DA"/>
    <w:rsid w:val="00B8051C"/>
    <w:rsid w:val="00B808CC"/>
    <w:rsid w:val="00B809D3"/>
    <w:rsid w:val="00B80BD2"/>
    <w:rsid w:val="00B80BD4"/>
    <w:rsid w:val="00B80FE4"/>
    <w:rsid w:val="00B810C0"/>
    <w:rsid w:val="00B81108"/>
    <w:rsid w:val="00B8112E"/>
    <w:rsid w:val="00B82354"/>
    <w:rsid w:val="00B823AC"/>
    <w:rsid w:val="00B82439"/>
    <w:rsid w:val="00B8260B"/>
    <w:rsid w:val="00B82788"/>
    <w:rsid w:val="00B8284A"/>
    <w:rsid w:val="00B828BA"/>
    <w:rsid w:val="00B82B24"/>
    <w:rsid w:val="00B830EB"/>
    <w:rsid w:val="00B831A4"/>
    <w:rsid w:val="00B8341C"/>
    <w:rsid w:val="00B83DDF"/>
    <w:rsid w:val="00B84166"/>
    <w:rsid w:val="00B841DA"/>
    <w:rsid w:val="00B8481E"/>
    <w:rsid w:val="00B848FF"/>
    <w:rsid w:val="00B849CB"/>
    <w:rsid w:val="00B84B20"/>
    <w:rsid w:val="00B84C05"/>
    <w:rsid w:val="00B850A0"/>
    <w:rsid w:val="00B853FE"/>
    <w:rsid w:val="00B85454"/>
    <w:rsid w:val="00B85A4E"/>
    <w:rsid w:val="00B85B03"/>
    <w:rsid w:val="00B860CD"/>
    <w:rsid w:val="00B86324"/>
    <w:rsid w:val="00B86B30"/>
    <w:rsid w:val="00B86F5B"/>
    <w:rsid w:val="00B87338"/>
    <w:rsid w:val="00B87357"/>
    <w:rsid w:val="00B87426"/>
    <w:rsid w:val="00B87443"/>
    <w:rsid w:val="00B8756D"/>
    <w:rsid w:val="00B877D8"/>
    <w:rsid w:val="00B87A1F"/>
    <w:rsid w:val="00B87B3B"/>
    <w:rsid w:val="00B87DB8"/>
    <w:rsid w:val="00B900E0"/>
    <w:rsid w:val="00B90107"/>
    <w:rsid w:val="00B90233"/>
    <w:rsid w:val="00B9077A"/>
    <w:rsid w:val="00B90AC6"/>
    <w:rsid w:val="00B90E23"/>
    <w:rsid w:val="00B90E9B"/>
    <w:rsid w:val="00B90F4C"/>
    <w:rsid w:val="00B9144C"/>
    <w:rsid w:val="00B914F2"/>
    <w:rsid w:val="00B918A9"/>
    <w:rsid w:val="00B91C61"/>
    <w:rsid w:val="00B91D6E"/>
    <w:rsid w:val="00B9209A"/>
    <w:rsid w:val="00B9225C"/>
    <w:rsid w:val="00B922C7"/>
    <w:rsid w:val="00B924AD"/>
    <w:rsid w:val="00B92655"/>
    <w:rsid w:val="00B926BD"/>
    <w:rsid w:val="00B92994"/>
    <w:rsid w:val="00B92FC6"/>
    <w:rsid w:val="00B93022"/>
    <w:rsid w:val="00B933DA"/>
    <w:rsid w:val="00B934A8"/>
    <w:rsid w:val="00B9364E"/>
    <w:rsid w:val="00B9383A"/>
    <w:rsid w:val="00B9385C"/>
    <w:rsid w:val="00B93CBB"/>
    <w:rsid w:val="00B94268"/>
    <w:rsid w:val="00B9466C"/>
    <w:rsid w:val="00B94856"/>
    <w:rsid w:val="00B948FA"/>
    <w:rsid w:val="00B94E0D"/>
    <w:rsid w:val="00B94F21"/>
    <w:rsid w:val="00B94F34"/>
    <w:rsid w:val="00B952CE"/>
    <w:rsid w:val="00B958F4"/>
    <w:rsid w:val="00B959F8"/>
    <w:rsid w:val="00B95A30"/>
    <w:rsid w:val="00B95A33"/>
    <w:rsid w:val="00B95A51"/>
    <w:rsid w:val="00B9632F"/>
    <w:rsid w:val="00B963BF"/>
    <w:rsid w:val="00B96483"/>
    <w:rsid w:val="00B96ACB"/>
    <w:rsid w:val="00B96CD7"/>
    <w:rsid w:val="00B96F67"/>
    <w:rsid w:val="00B972E9"/>
    <w:rsid w:val="00B97623"/>
    <w:rsid w:val="00B976F5"/>
    <w:rsid w:val="00B977D2"/>
    <w:rsid w:val="00B97968"/>
    <w:rsid w:val="00B97A90"/>
    <w:rsid w:val="00B97CD5"/>
    <w:rsid w:val="00B97F65"/>
    <w:rsid w:val="00BA000E"/>
    <w:rsid w:val="00BA0044"/>
    <w:rsid w:val="00BA018E"/>
    <w:rsid w:val="00BA080E"/>
    <w:rsid w:val="00BA0888"/>
    <w:rsid w:val="00BA09E5"/>
    <w:rsid w:val="00BA0BD5"/>
    <w:rsid w:val="00BA0D0E"/>
    <w:rsid w:val="00BA0F87"/>
    <w:rsid w:val="00BA133F"/>
    <w:rsid w:val="00BA1373"/>
    <w:rsid w:val="00BA1388"/>
    <w:rsid w:val="00BA15F8"/>
    <w:rsid w:val="00BA189A"/>
    <w:rsid w:val="00BA1905"/>
    <w:rsid w:val="00BA1E6B"/>
    <w:rsid w:val="00BA1EDD"/>
    <w:rsid w:val="00BA1FE0"/>
    <w:rsid w:val="00BA204A"/>
    <w:rsid w:val="00BA20AC"/>
    <w:rsid w:val="00BA214F"/>
    <w:rsid w:val="00BA21A7"/>
    <w:rsid w:val="00BA21BF"/>
    <w:rsid w:val="00BA232E"/>
    <w:rsid w:val="00BA2336"/>
    <w:rsid w:val="00BA24F6"/>
    <w:rsid w:val="00BA27CF"/>
    <w:rsid w:val="00BA287B"/>
    <w:rsid w:val="00BA2AD5"/>
    <w:rsid w:val="00BA2FA7"/>
    <w:rsid w:val="00BA2FAF"/>
    <w:rsid w:val="00BA32B2"/>
    <w:rsid w:val="00BA3353"/>
    <w:rsid w:val="00BA356C"/>
    <w:rsid w:val="00BA3711"/>
    <w:rsid w:val="00BA3796"/>
    <w:rsid w:val="00BA39A6"/>
    <w:rsid w:val="00BA3DB1"/>
    <w:rsid w:val="00BA3EA3"/>
    <w:rsid w:val="00BA3F6A"/>
    <w:rsid w:val="00BA4269"/>
    <w:rsid w:val="00BA51DA"/>
    <w:rsid w:val="00BA51DC"/>
    <w:rsid w:val="00BA540F"/>
    <w:rsid w:val="00BA583E"/>
    <w:rsid w:val="00BA58EE"/>
    <w:rsid w:val="00BA5941"/>
    <w:rsid w:val="00BA5AB3"/>
    <w:rsid w:val="00BA5E5D"/>
    <w:rsid w:val="00BA5ED2"/>
    <w:rsid w:val="00BA6033"/>
    <w:rsid w:val="00BA6255"/>
    <w:rsid w:val="00BA631A"/>
    <w:rsid w:val="00BA6636"/>
    <w:rsid w:val="00BA69AE"/>
    <w:rsid w:val="00BA6A6E"/>
    <w:rsid w:val="00BA6B64"/>
    <w:rsid w:val="00BA6D4E"/>
    <w:rsid w:val="00BA7094"/>
    <w:rsid w:val="00BA7509"/>
    <w:rsid w:val="00BA783A"/>
    <w:rsid w:val="00BA7F0E"/>
    <w:rsid w:val="00BB017B"/>
    <w:rsid w:val="00BB0227"/>
    <w:rsid w:val="00BB0483"/>
    <w:rsid w:val="00BB0724"/>
    <w:rsid w:val="00BB0819"/>
    <w:rsid w:val="00BB0A16"/>
    <w:rsid w:val="00BB0A20"/>
    <w:rsid w:val="00BB0C00"/>
    <w:rsid w:val="00BB0C16"/>
    <w:rsid w:val="00BB1007"/>
    <w:rsid w:val="00BB1106"/>
    <w:rsid w:val="00BB13B6"/>
    <w:rsid w:val="00BB154B"/>
    <w:rsid w:val="00BB16D6"/>
    <w:rsid w:val="00BB16F3"/>
    <w:rsid w:val="00BB1AA5"/>
    <w:rsid w:val="00BB1DCB"/>
    <w:rsid w:val="00BB1E5D"/>
    <w:rsid w:val="00BB239F"/>
    <w:rsid w:val="00BB240D"/>
    <w:rsid w:val="00BB2490"/>
    <w:rsid w:val="00BB269F"/>
    <w:rsid w:val="00BB2B8F"/>
    <w:rsid w:val="00BB2BEB"/>
    <w:rsid w:val="00BB3323"/>
    <w:rsid w:val="00BB346F"/>
    <w:rsid w:val="00BB369D"/>
    <w:rsid w:val="00BB36BC"/>
    <w:rsid w:val="00BB38F3"/>
    <w:rsid w:val="00BB3B6F"/>
    <w:rsid w:val="00BB3E9C"/>
    <w:rsid w:val="00BB3F1D"/>
    <w:rsid w:val="00BB42A4"/>
    <w:rsid w:val="00BB42D6"/>
    <w:rsid w:val="00BB489A"/>
    <w:rsid w:val="00BB49DD"/>
    <w:rsid w:val="00BB4C9D"/>
    <w:rsid w:val="00BB4CDC"/>
    <w:rsid w:val="00BB4FAE"/>
    <w:rsid w:val="00BB5261"/>
    <w:rsid w:val="00BB52FB"/>
    <w:rsid w:val="00BB533D"/>
    <w:rsid w:val="00BB553F"/>
    <w:rsid w:val="00BB57CF"/>
    <w:rsid w:val="00BB5DC5"/>
    <w:rsid w:val="00BB6027"/>
    <w:rsid w:val="00BB6226"/>
    <w:rsid w:val="00BB6536"/>
    <w:rsid w:val="00BB6B38"/>
    <w:rsid w:val="00BB6D21"/>
    <w:rsid w:val="00BB756F"/>
    <w:rsid w:val="00BB7683"/>
    <w:rsid w:val="00BB7A51"/>
    <w:rsid w:val="00BBE6F7"/>
    <w:rsid w:val="00BC012F"/>
    <w:rsid w:val="00BC024D"/>
    <w:rsid w:val="00BC0551"/>
    <w:rsid w:val="00BC06F6"/>
    <w:rsid w:val="00BC0C37"/>
    <w:rsid w:val="00BC11CE"/>
    <w:rsid w:val="00BC14B8"/>
    <w:rsid w:val="00BC15DE"/>
    <w:rsid w:val="00BC1712"/>
    <w:rsid w:val="00BC1813"/>
    <w:rsid w:val="00BC1857"/>
    <w:rsid w:val="00BC193E"/>
    <w:rsid w:val="00BC1A23"/>
    <w:rsid w:val="00BC1DCC"/>
    <w:rsid w:val="00BC1E34"/>
    <w:rsid w:val="00BC1FB0"/>
    <w:rsid w:val="00BC204B"/>
    <w:rsid w:val="00BC21A5"/>
    <w:rsid w:val="00BC21DE"/>
    <w:rsid w:val="00BC2280"/>
    <w:rsid w:val="00BC2670"/>
    <w:rsid w:val="00BC26FD"/>
    <w:rsid w:val="00BC2D9E"/>
    <w:rsid w:val="00BC2E27"/>
    <w:rsid w:val="00BC30D3"/>
    <w:rsid w:val="00BC3990"/>
    <w:rsid w:val="00BC3E8C"/>
    <w:rsid w:val="00BC41C7"/>
    <w:rsid w:val="00BC437E"/>
    <w:rsid w:val="00BC44A7"/>
    <w:rsid w:val="00BC457D"/>
    <w:rsid w:val="00BC4639"/>
    <w:rsid w:val="00BC4C29"/>
    <w:rsid w:val="00BC4D59"/>
    <w:rsid w:val="00BC5982"/>
    <w:rsid w:val="00BC5A20"/>
    <w:rsid w:val="00BC5B74"/>
    <w:rsid w:val="00BC6181"/>
    <w:rsid w:val="00BC631E"/>
    <w:rsid w:val="00BC6407"/>
    <w:rsid w:val="00BC6525"/>
    <w:rsid w:val="00BC66E8"/>
    <w:rsid w:val="00BC6B4B"/>
    <w:rsid w:val="00BC6BF4"/>
    <w:rsid w:val="00BC70A1"/>
    <w:rsid w:val="00BC70DA"/>
    <w:rsid w:val="00BC72F8"/>
    <w:rsid w:val="00BC7460"/>
    <w:rsid w:val="00BC78FB"/>
    <w:rsid w:val="00BC7A2B"/>
    <w:rsid w:val="00BC7B69"/>
    <w:rsid w:val="00BC7DF4"/>
    <w:rsid w:val="00BC7FCC"/>
    <w:rsid w:val="00BD0438"/>
    <w:rsid w:val="00BD0464"/>
    <w:rsid w:val="00BD0668"/>
    <w:rsid w:val="00BD0766"/>
    <w:rsid w:val="00BD09B8"/>
    <w:rsid w:val="00BD0A9B"/>
    <w:rsid w:val="00BD0AB7"/>
    <w:rsid w:val="00BD0E57"/>
    <w:rsid w:val="00BD113E"/>
    <w:rsid w:val="00BD14D8"/>
    <w:rsid w:val="00BD14F5"/>
    <w:rsid w:val="00BD16C8"/>
    <w:rsid w:val="00BD17FA"/>
    <w:rsid w:val="00BD1B0A"/>
    <w:rsid w:val="00BD1D68"/>
    <w:rsid w:val="00BD1D83"/>
    <w:rsid w:val="00BD1F7A"/>
    <w:rsid w:val="00BD2390"/>
    <w:rsid w:val="00BD253D"/>
    <w:rsid w:val="00BD254F"/>
    <w:rsid w:val="00BD28FA"/>
    <w:rsid w:val="00BD2CA6"/>
    <w:rsid w:val="00BD2D01"/>
    <w:rsid w:val="00BD33F0"/>
    <w:rsid w:val="00BD3618"/>
    <w:rsid w:val="00BD3C29"/>
    <w:rsid w:val="00BD4510"/>
    <w:rsid w:val="00BD4DCC"/>
    <w:rsid w:val="00BD4F1F"/>
    <w:rsid w:val="00BD5268"/>
    <w:rsid w:val="00BD5396"/>
    <w:rsid w:val="00BD57AA"/>
    <w:rsid w:val="00BD598E"/>
    <w:rsid w:val="00BD5AE6"/>
    <w:rsid w:val="00BD5CF6"/>
    <w:rsid w:val="00BD5FDC"/>
    <w:rsid w:val="00BD6353"/>
    <w:rsid w:val="00BD6690"/>
    <w:rsid w:val="00BD6732"/>
    <w:rsid w:val="00BD694C"/>
    <w:rsid w:val="00BD6B67"/>
    <w:rsid w:val="00BD6C04"/>
    <w:rsid w:val="00BD702D"/>
    <w:rsid w:val="00BD7394"/>
    <w:rsid w:val="00BD79AB"/>
    <w:rsid w:val="00BD7B92"/>
    <w:rsid w:val="00BD7B9D"/>
    <w:rsid w:val="00BD7DFB"/>
    <w:rsid w:val="00BE025C"/>
    <w:rsid w:val="00BE03B8"/>
    <w:rsid w:val="00BE0563"/>
    <w:rsid w:val="00BE0616"/>
    <w:rsid w:val="00BE077B"/>
    <w:rsid w:val="00BE07B3"/>
    <w:rsid w:val="00BE0A75"/>
    <w:rsid w:val="00BE0A87"/>
    <w:rsid w:val="00BE0A95"/>
    <w:rsid w:val="00BE1210"/>
    <w:rsid w:val="00BE1357"/>
    <w:rsid w:val="00BE14E3"/>
    <w:rsid w:val="00BE15CE"/>
    <w:rsid w:val="00BE19B0"/>
    <w:rsid w:val="00BE1C49"/>
    <w:rsid w:val="00BE1E01"/>
    <w:rsid w:val="00BE22B6"/>
    <w:rsid w:val="00BE238B"/>
    <w:rsid w:val="00BE2A68"/>
    <w:rsid w:val="00BE2C7C"/>
    <w:rsid w:val="00BE2CB3"/>
    <w:rsid w:val="00BE2E06"/>
    <w:rsid w:val="00BE2EAF"/>
    <w:rsid w:val="00BE2EE6"/>
    <w:rsid w:val="00BE311F"/>
    <w:rsid w:val="00BE3163"/>
    <w:rsid w:val="00BE33B9"/>
    <w:rsid w:val="00BE356F"/>
    <w:rsid w:val="00BE3619"/>
    <w:rsid w:val="00BE361C"/>
    <w:rsid w:val="00BE3A2B"/>
    <w:rsid w:val="00BE4380"/>
    <w:rsid w:val="00BE489A"/>
    <w:rsid w:val="00BE489B"/>
    <w:rsid w:val="00BE4B88"/>
    <w:rsid w:val="00BE4CF8"/>
    <w:rsid w:val="00BE523A"/>
    <w:rsid w:val="00BE5621"/>
    <w:rsid w:val="00BE5835"/>
    <w:rsid w:val="00BE5BFC"/>
    <w:rsid w:val="00BE5DEF"/>
    <w:rsid w:val="00BE6086"/>
    <w:rsid w:val="00BE61E1"/>
    <w:rsid w:val="00BE6209"/>
    <w:rsid w:val="00BE635B"/>
    <w:rsid w:val="00BE63F6"/>
    <w:rsid w:val="00BE6479"/>
    <w:rsid w:val="00BE6C89"/>
    <w:rsid w:val="00BE6CDC"/>
    <w:rsid w:val="00BE6DCF"/>
    <w:rsid w:val="00BE6E4A"/>
    <w:rsid w:val="00BE6F40"/>
    <w:rsid w:val="00BE6FBC"/>
    <w:rsid w:val="00BE7104"/>
    <w:rsid w:val="00BE7160"/>
    <w:rsid w:val="00BE724F"/>
    <w:rsid w:val="00BE725A"/>
    <w:rsid w:val="00BE72A2"/>
    <w:rsid w:val="00BE7318"/>
    <w:rsid w:val="00BE7728"/>
    <w:rsid w:val="00BE77D0"/>
    <w:rsid w:val="00BF00B8"/>
    <w:rsid w:val="00BF0151"/>
    <w:rsid w:val="00BF039D"/>
    <w:rsid w:val="00BF07F2"/>
    <w:rsid w:val="00BF092B"/>
    <w:rsid w:val="00BF0943"/>
    <w:rsid w:val="00BF0BEC"/>
    <w:rsid w:val="00BF0C61"/>
    <w:rsid w:val="00BF0DD1"/>
    <w:rsid w:val="00BF0E16"/>
    <w:rsid w:val="00BF0F0A"/>
    <w:rsid w:val="00BF10FD"/>
    <w:rsid w:val="00BF113C"/>
    <w:rsid w:val="00BF11A8"/>
    <w:rsid w:val="00BF1429"/>
    <w:rsid w:val="00BF1884"/>
    <w:rsid w:val="00BF18AB"/>
    <w:rsid w:val="00BF197E"/>
    <w:rsid w:val="00BF1A29"/>
    <w:rsid w:val="00BF1B07"/>
    <w:rsid w:val="00BF1B1A"/>
    <w:rsid w:val="00BF1C45"/>
    <w:rsid w:val="00BF1FCD"/>
    <w:rsid w:val="00BF2173"/>
    <w:rsid w:val="00BF21E3"/>
    <w:rsid w:val="00BF298F"/>
    <w:rsid w:val="00BF2B42"/>
    <w:rsid w:val="00BF2BB3"/>
    <w:rsid w:val="00BF2D54"/>
    <w:rsid w:val="00BF3237"/>
    <w:rsid w:val="00BF3527"/>
    <w:rsid w:val="00BF3690"/>
    <w:rsid w:val="00BF3D72"/>
    <w:rsid w:val="00BF3F14"/>
    <w:rsid w:val="00BF4232"/>
    <w:rsid w:val="00BF424D"/>
    <w:rsid w:val="00BF445A"/>
    <w:rsid w:val="00BF484A"/>
    <w:rsid w:val="00BF49B1"/>
    <w:rsid w:val="00BF4AEA"/>
    <w:rsid w:val="00BF4C0B"/>
    <w:rsid w:val="00BF4D4A"/>
    <w:rsid w:val="00BF507E"/>
    <w:rsid w:val="00BF50E9"/>
    <w:rsid w:val="00BF52DD"/>
    <w:rsid w:val="00BF55FB"/>
    <w:rsid w:val="00BF567E"/>
    <w:rsid w:val="00BF575E"/>
    <w:rsid w:val="00BF5DFB"/>
    <w:rsid w:val="00BF611B"/>
    <w:rsid w:val="00BF6340"/>
    <w:rsid w:val="00BF6662"/>
    <w:rsid w:val="00BF6736"/>
    <w:rsid w:val="00BF6D04"/>
    <w:rsid w:val="00BF6D0B"/>
    <w:rsid w:val="00BF7146"/>
    <w:rsid w:val="00BF7AE5"/>
    <w:rsid w:val="00BF7F74"/>
    <w:rsid w:val="00C00080"/>
    <w:rsid w:val="00C00B6F"/>
    <w:rsid w:val="00C00DF0"/>
    <w:rsid w:val="00C00E07"/>
    <w:rsid w:val="00C00E72"/>
    <w:rsid w:val="00C01124"/>
    <w:rsid w:val="00C0139C"/>
    <w:rsid w:val="00C0160A"/>
    <w:rsid w:val="00C01AA3"/>
    <w:rsid w:val="00C01B79"/>
    <w:rsid w:val="00C01CBF"/>
    <w:rsid w:val="00C01D67"/>
    <w:rsid w:val="00C01EE7"/>
    <w:rsid w:val="00C01F1B"/>
    <w:rsid w:val="00C0201D"/>
    <w:rsid w:val="00C02219"/>
    <w:rsid w:val="00C0228A"/>
    <w:rsid w:val="00C027B0"/>
    <w:rsid w:val="00C028F1"/>
    <w:rsid w:val="00C02A0E"/>
    <w:rsid w:val="00C02AFE"/>
    <w:rsid w:val="00C02B88"/>
    <w:rsid w:val="00C02E09"/>
    <w:rsid w:val="00C0385B"/>
    <w:rsid w:val="00C0393D"/>
    <w:rsid w:val="00C039B8"/>
    <w:rsid w:val="00C03C5D"/>
    <w:rsid w:val="00C04032"/>
    <w:rsid w:val="00C0433E"/>
    <w:rsid w:val="00C045D3"/>
    <w:rsid w:val="00C047A2"/>
    <w:rsid w:val="00C0503D"/>
    <w:rsid w:val="00C05517"/>
    <w:rsid w:val="00C058B1"/>
    <w:rsid w:val="00C05B2D"/>
    <w:rsid w:val="00C05BF2"/>
    <w:rsid w:val="00C05D14"/>
    <w:rsid w:val="00C05DC0"/>
    <w:rsid w:val="00C06019"/>
    <w:rsid w:val="00C061FA"/>
    <w:rsid w:val="00C0629F"/>
    <w:rsid w:val="00C0673A"/>
    <w:rsid w:val="00C06901"/>
    <w:rsid w:val="00C06A68"/>
    <w:rsid w:val="00C06A6B"/>
    <w:rsid w:val="00C06D8C"/>
    <w:rsid w:val="00C075CE"/>
    <w:rsid w:val="00C07852"/>
    <w:rsid w:val="00C07A7D"/>
    <w:rsid w:val="00C07C3B"/>
    <w:rsid w:val="00C07D73"/>
    <w:rsid w:val="00C10458"/>
    <w:rsid w:val="00C10A23"/>
    <w:rsid w:val="00C10F97"/>
    <w:rsid w:val="00C11227"/>
    <w:rsid w:val="00C113BC"/>
    <w:rsid w:val="00C114B3"/>
    <w:rsid w:val="00C114D4"/>
    <w:rsid w:val="00C118A9"/>
    <w:rsid w:val="00C119AA"/>
    <w:rsid w:val="00C119D5"/>
    <w:rsid w:val="00C11D0D"/>
    <w:rsid w:val="00C11E2B"/>
    <w:rsid w:val="00C123B1"/>
    <w:rsid w:val="00C12B0D"/>
    <w:rsid w:val="00C12C7D"/>
    <w:rsid w:val="00C12F59"/>
    <w:rsid w:val="00C13133"/>
    <w:rsid w:val="00C1338E"/>
    <w:rsid w:val="00C1358A"/>
    <w:rsid w:val="00C135A8"/>
    <w:rsid w:val="00C13975"/>
    <w:rsid w:val="00C13BAE"/>
    <w:rsid w:val="00C13CB4"/>
    <w:rsid w:val="00C13E4F"/>
    <w:rsid w:val="00C14334"/>
    <w:rsid w:val="00C145A8"/>
    <w:rsid w:val="00C1480B"/>
    <w:rsid w:val="00C1498F"/>
    <w:rsid w:val="00C14AA3"/>
    <w:rsid w:val="00C14ACE"/>
    <w:rsid w:val="00C14CAD"/>
    <w:rsid w:val="00C14F12"/>
    <w:rsid w:val="00C15243"/>
    <w:rsid w:val="00C1528A"/>
    <w:rsid w:val="00C152FC"/>
    <w:rsid w:val="00C15321"/>
    <w:rsid w:val="00C153DD"/>
    <w:rsid w:val="00C15CBC"/>
    <w:rsid w:val="00C16419"/>
    <w:rsid w:val="00C16434"/>
    <w:rsid w:val="00C16462"/>
    <w:rsid w:val="00C1657C"/>
    <w:rsid w:val="00C165FC"/>
    <w:rsid w:val="00C16668"/>
    <w:rsid w:val="00C16719"/>
    <w:rsid w:val="00C1699E"/>
    <w:rsid w:val="00C16ABC"/>
    <w:rsid w:val="00C16AE0"/>
    <w:rsid w:val="00C16B79"/>
    <w:rsid w:val="00C16BE8"/>
    <w:rsid w:val="00C16C22"/>
    <w:rsid w:val="00C16CFA"/>
    <w:rsid w:val="00C16CFF"/>
    <w:rsid w:val="00C16D2D"/>
    <w:rsid w:val="00C16F04"/>
    <w:rsid w:val="00C17074"/>
    <w:rsid w:val="00C170BC"/>
    <w:rsid w:val="00C17226"/>
    <w:rsid w:val="00C175F2"/>
    <w:rsid w:val="00C17786"/>
    <w:rsid w:val="00C1788C"/>
    <w:rsid w:val="00C17900"/>
    <w:rsid w:val="00C17B00"/>
    <w:rsid w:val="00C17E5A"/>
    <w:rsid w:val="00C17FFE"/>
    <w:rsid w:val="00C2025F"/>
    <w:rsid w:val="00C20477"/>
    <w:rsid w:val="00C20683"/>
    <w:rsid w:val="00C20898"/>
    <w:rsid w:val="00C20AE7"/>
    <w:rsid w:val="00C20CA4"/>
    <w:rsid w:val="00C20CB6"/>
    <w:rsid w:val="00C20EF0"/>
    <w:rsid w:val="00C20EF4"/>
    <w:rsid w:val="00C210D9"/>
    <w:rsid w:val="00C21235"/>
    <w:rsid w:val="00C21305"/>
    <w:rsid w:val="00C215EF"/>
    <w:rsid w:val="00C2190A"/>
    <w:rsid w:val="00C222B7"/>
    <w:rsid w:val="00C2234E"/>
    <w:rsid w:val="00C22361"/>
    <w:rsid w:val="00C22557"/>
    <w:rsid w:val="00C226F0"/>
    <w:rsid w:val="00C22969"/>
    <w:rsid w:val="00C22D07"/>
    <w:rsid w:val="00C23331"/>
    <w:rsid w:val="00C23670"/>
    <w:rsid w:val="00C23A20"/>
    <w:rsid w:val="00C23AC2"/>
    <w:rsid w:val="00C23B2E"/>
    <w:rsid w:val="00C23E67"/>
    <w:rsid w:val="00C23FB0"/>
    <w:rsid w:val="00C244E0"/>
    <w:rsid w:val="00C24799"/>
    <w:rsid w:val="00C248D9"/>
    <w:rsid w:val="00C249E7"/>
    <w:rsid w:val="00C24A62"/>
    <w:rsid w:val="00C24B42"/>
    <w:rsid w:val="00C24D5A"/>
    <w:rsid w:val="00C25143"/>
    <w:rsid w:val="00C25175"/>
    <w:rsid w:val="00C252F7"/>
    <w:rsid w:val="00C254B4"/>
    <w:rsid w:val="00C255E3"/>
    <w:rsid w:val="00C255EB"/>
    <w:rsid w:val="00C2564D"/>
    <w:rsid w:val="00C25726"/>
    <w:rsid w:val="00C259ED"/>
    <w:rsid w:val="00C25BD7"/>
    <w:rsid w:val="00C261E4"/>
    <w:rsid w:val="00C2643C"/>
    <w:rsid w:val="00C26606"/>
    <w:rsid w:val="00C266A7"/>
    <w:rsid w:val="00C26CA8"/>
    <w:rsid w:val="00C26D31"/>
    <w:rsid w:val="00C26D9E"/>
    <w:rsid w:val="00C26DEB"/>
    <w:rsid w:val="00C272CF"/>
    <w:rsid w:val="00C274A0"/>
    <w:rsid w:val="00C275D9"/>
    <w:rsid w:val="00C27C00"/>
    <w:rsid w:val="00C27D65"/>
    <w:rsid w:val="00C27D82"/>
    <w:rsid w:val="00C27E3D"/>
    <w:rsid w:val="00C30250"/>
    <w:rsid w:val="00C303C0"/>
    <w:rsid w:val="00C304B8"/>
    <w:rsid w:val="00C30505"/>
    <w:rsid w:val="00C306FC"/>
    <w:rsid w:val="00C30716"/>
    <w:rsid w:val="00C30B35"/>
    <w:rsid w:val="00C30C7C"/>
    <w:rsid w:val="00C30EFE"/>
    <w:rsid w:val="00C30F08"/>
    <w:rsid w:val="00C3138C"/>
    <w:rsid w:val="00C3146A"/>
    <w:rsid w:val="00C31683"/>
    <w:rsid w:val="00C319E9"/>
    <w:rsid w:val="00C31A42"/>
    <w:rsid w:val="00C31AB9"/>
    <w:rsid w:val="00C31AE2"/>
    <w:rsid w:val="00C31B5E"/>
    <w:rsid w:val="00C31C92"/>
    <w:rsid w:val="00C320C1"/>
    <w:rsid w:val="00C3243B"/>
    <w:rsid w:val="00C324BA"/>
    <w:rsid w:val="00C324DE"/>
    <w:rsid w:val="00C32566"/>
    <w:rsid w:val="00C32854"/>
    <w:rsid w:val="00C32909"/>
    <w:rsid w:val="00C32920"/>
    <w:rsid w:val="00C32B22"/>
    <w:rsid w:val="00C33077"/>
    <w:rsid w:val="00C330D9"/>
    <w:rsid w:val="00C33320"/>
    <w:rsid w:val="00C337CF"/>
    <w:rsid w:val="00C33BC5"/>
    <w:rsid w:val="00C33BFF"/>
    <w:rsid w:val="00C33D26"/>
    <w:rsid w:val="00C340C0"/>
    <w:rsid w:val="00C34258"/>
    <w:rsid w:val="00C342A3"/>
    <w:rsid w:val="00C343C0"/>
    <w:rsid w:val="00C3468D"/>
    <w:rsid w:val="00C34D0A"/>
    <w:rsid w:val="00C34D49"/>
    <w:rsid w:val="00C3536C"/>
    <w:rsid w:val="00C353E4"/>
    <w:rsid w:val="00C35436"/>
    <w:rsid w:val="00C35470"/>
    <w:rsid w:val="00C356AD"/>
    <w:rsid w:val="00C35788"/>
    <w:rsid w:val="00C35862"/>
    <w:rsid w:val="00C35A16"/>
    <w:rsid w:val="00C35C2E"/>
    <w:rsid w:val="00C35D29"/>
    <w:rsid w:val="00C35FC4"/>
    <w:rsid w:val="00C36106"/>
    <w:rsid w:val="00C361C8"/>
    <w:rsid w:val="00C361F2"/>
    <w:rsid w:val="00C362BB"/>
    <w:rsid w:val="00C36391"/>
    <w:rsid w:val="00C3684E"/>
    <w:rsid w:val="00C36E35"/>
    <w:rsid w:val="00C37440"/>
    <w:rsid w:val="00C37A5A"/>
    <w:rsid w:val="00C37F51"/>
    <w:rsid w:val="00C402E1"/>
    <w:rsid w:val="00C406EA"/>
    <w:rsid w:val="00C40AD8"/>
    <w:rsid w:val="00C41079"/>
    <w:rsid w:val="00C412ED"/>
    <w:rsid w:val="00C412F0"/>
    <w:rsid w:val="00C413A9"/>
    <w:rsid w:val="00C41537"/>
    <w:rsid w:val="00C4194E"/>
    <w:rsid w:val="00C41AFC"/>
    <w:rsid w:val="00C41D30"/>
    <w:rsid w:val="00C41E6E"/>
    <w:rsid w:val="00C41FDF"/>
    <w:rsid w:val="00C420D4"/>
    <w:rsid w:val="00C421DC"/>
    <w:rsid w:val="00C4234D"/>
    <w:rsid w:val="00C42603"/>
    <w:rsid w:val="00C42681"/>
    <w:rsid w:val="00C427F2"/>
    <w:rsid w:val="00C42860"/>
    <w:rsid w:val="00C42C16"/>
    <w:rsid w:val="00C42C9E"/>
    <w:rsid w:val="00C42DE1"/>
    <w:rsid w:val="00C43033"/>
    <w:rsid w:val="00C43157"/>
    <w:rsid w:val="00C431DC"/>
    <w:rsid w:val="00C4326F"/>
    <w:rsid w:val="00C4328B"/>
    <w:rsid w:val="00C43311"/>
    <w:rsid w:val="00C43569"/>
    <w:rsid w:val="00C4389A"/>
    <w:rsid w:val="00C438BE"/>
    <w:rsid w:val="00C43A84"/>
    <w:rsid w:val="00C43C00"/>
    <w:rsid w:val="00C43C0B"/>
    <w:rsid w:val="00C43C41"/>
    <w:rsid w:val="00C43D75"/>
    <w:rsid w:val="00C43D7D"/>
    <w:rsid w:val="00C43FAA"/>
    <w:rsid w:val="00C4407E"/>
    <w:rsid w:val="00C441FD"/>
    <w:rsid w:val="00C4430E"/>
    <w:rsid w:val="00C44541"/>
    <w:rsid w:val="00C4494F"/>
    <w:rsid w:val="00C452B8"/>
    <w:rsid w:val="00C45327"/>
    <w:rsid w:val="00C45BD3"/>
    <w:rsid w:val="00C45C05"/>
    <w:rsid w:val="00C45C92"/>
    <w:rsid w:val="00C45DFD"/>
    <w:rsid w:val="00C4603F"/>
    <w:rsid w:val="00C46045"/>
    <w:rsid w:val="00C460BC"/>
    <w:rsid w:val="00C46211"/>
    <w:rsid w:val="00C4624A"/>
    <w:rsid w:val="00C462DF"/>
    <w:rsid w:val="00C4661E"/>
    <w:rsid w:val="00C46674"/>
    <w:rsid w:val="00C469BC"/>
    <w:rsid w:val="00C46A78"/>
    <w:rsid w:val="00C46B9E"/>
    <w:rsid w:val="00C46BFC"/>
    <w:rsid w:val="00C46CF3"/>
    <w:rsid w:val="00C46DEC"/>
    <w:rsid w:val="00C46E1A"/>
    <w:rsid w:val="00C47120"/>
    <w:rsid w:val="00C471FE"/>
    <w:rsid w:val="00C47789"/>
    <w:rsid w:val="00C47B52"/>
    <w:rsid w:val="00C47C26"/>
    <w:rsid w:val="00C47DA1"/>
    <w:rsid w:val="00C501DF"/>
    <w:rsid w:val="00C507E7"/>
    <w:rsid w:val="00C50C32"/>
    <w:rsid w:val="00C50EE1"/>
    <w:rsid w:val="00C51457"/>
    <w:rsid w:val="00C5153C"/>
    <w:rsid w:val="00C51589"/>
    <w:rsid w:val="00C516DD"/>
    <w:rsid w:val="00C51B53"/>
    <w:rsid w:val="00C51E6E"/>
    <w:rsid w:val="00C51ED1"/>
    <w:rsid w:val="00C51F40"/>
    <w:rsid w:val="00C51FF7"/>
    <w:rsid w:val="00C52355"/>
    <w:rsid w:val="00C52606"/>
    <w:rsid w:val="00C5292C"/>
    <w:rsid w:val="00C529A7"/>
    <w:rsid w:val="00C52A1A"/>
    <w:rsid w:val="00C52EBA"/>
    <w:rsid w:val="00C52F98"/>
    <w:rsid w:val="00C5313B"/>
    <w:rsid w:val="00C53245"/>
    <w:rsid w:val="00C53357"/>
    <w:rsid w:val="00C53AA0"/>
    <w:rsid w:val="00C53C6D"/>
    <w:rsid w:val="00C53E72"/>
    <w:rsid w:val="00C5453D"/>
    <w:rsid w:val="00C5463E"/>
    <w:rsid w:val="00C54B4C"/>
    <w:rsid w:val="00C54C4F"/>
    <w:rsid w:val="00C54CF6"/>
    <w:rsid w:val="00C550B1"/>
    <w:rsid w:val="00C5517C"/>
    <w:rsid w:val="00C55357"/>
    <w:rsid w:val="00C55459"/>
    <w:rsid w:val="00C5545D"/>
    <w:rsid w:val="00C55512"/>
    <w:rsid w:val="00C55547"/>
    <w:rsid w:val="00C556E5"/>
    <w:rsid w:val="00C557C6"/>
    <w:rsid w:val="00C55AB1"/>
    <w:rsid w:val="00C55B4E"/>
    <w:rsid w:val="00C55B74"/>
    <w:rsid w:val="00C55BFA"/>
    <w:rsid w:val="00C55C8F"/>
    <w:rsid w:val="00C55E31"/>
    <w:rsid w:val="00C55EDF"/>
    <w:rsid w:val="00C560A6"/>
    <w:rsid w:val="00C5647E"/>
    <w:rsid w:val="00C5650E"/>
    <w:rsid w:val="00C5661B"/>
    <w:rsid w:val="00C56AB7"/>
    <w:rsid w:val="00C56E68"/>
    <w:rsid w:val="00C56F5C"/>
    <w:rsid w:val="00C5701C"/>
    <w:rsid w:val="00C571ED"/>
    <w:rsid w:val="00C5745F"/>
    <w:rsid w:val="00C57548"/>
    <w:rsid w:val="00C575F6"/>
    <w:rsid w:val="00C5767A"/>
    <w:rsid w:val="00C576AE"/>
    <w:rsid w:val="00C577B0"/>
    <w:rsid w:val="00C579D9"/>
    <w:rsid w:val="00C57B28"/>
    <w:rsid w:val="00C57B32"/>
    <w:rsid w:val="00C57DC1"/>
    <w:rsid w:val="00C57DE8"/>
    <w:rsid w:val="00C57F31"/>
    <w:rsid w:val="00C600D2"/>
    <w:rsid w:val="00C6035A"/>
    <w:rsid w:val="00C608BA"/>
    <w:rsid w:val="00C60956"/>
    <w:rsid w:val="00C609CB"/>
    <w:rsid w:val="00C60A26"/>
    <w:rsid w:val="00C60AE4"/>
    <w:rsid w:val="00C60B41"/>
    <w:rsid w:val="00C60D06"/>
    <w:rsid w:val="00C60EE2"/>
    <w:rsid w:val="00C61087"/>
    <w:rsid w:val="00C611FC"/>
    <w:rsid w:val="00C61597"/>
    <w:rsid w:val="00C61972"/>
    <w:rsid w:val="00C61992"/>
    <w:rsid w:val="00C61C02"/>
    <w:rsid w:val="00C61DB3"/>
    <w:rsid w:val="00C61FC0"/>
    <w:rsid w:val="00C6206D"/>
    <w:rsid w:val="00C620E5"/>
    <w:rsid w:val="00C626B0"/>
    <w:rsid w:val="00C6285E"/>
    <w:rsid w:val="00C628E2"/>
    <w:rsid w:val="00C62938"/>
    <w:rsid w:val="00C629B2"/>
    <w:rsid w:val="00C629D2"/>
    <w:rsid w:val="00C62A55"/>
    <w:rsid w:val="00C62AF3"/>
    <w:rsid w:val="00C634A7"/>
    <w:rsid w:val="00C63D2C"/>
    <w:rsid w:val="00C63D9E"/>
    <w:rsid w:val="00C642CF"/>
    <w:rsid w:val="00C643CB"/>
    <w:rsid w:val="00C6446F"/>
    <w:rsid w:val="00C644E8"/>
    <w:rsid w:val="00C64876"/>
    <w:rsid w:val="00C64A05"/>
    <w:rsid w:val="00C64A8A"/>
    <w:rsid w:val="00C64C96"/>
    <w:rsid w:val="00C64D81"/>
    <w:rsid w:val="00C64DED"/>
    <w:rsid w:val="00C6504F"/>
    <w:rsid w:val="00C6511A"/>
    <w:rsid w:val="00C6519B"/>
    <w:rsid w:val="00C6557A"/>
    <w:rsid w:val="00C65633"/>
    <w:rsid w:val="00C65771"/>
    <w:rsid w:val="00C6581A"/>
    <w:rsid w:val="00C658C4"/>
    <w:rsid w:val="00C65AAF"/>
    <w:rsid w:val="00C65CB8"/>
    <w:rsid w:val="00C65EDC"/>
    <w:rsid w:val="00C65EED"/>
    <w:rsid w:val="00C663FD"/>
    <w:rsid w:val="00C6646F"/>
    <w:rsid w:val="00C666FA"/>
    <w:rsid w:val="00C66AFB"/>
    <w:rsid w:val="00C66BB3"/>
    <w:rsid w:val="00C66FB0"/>
    <w:rsid w:val="00C670F3"/>
    <w:rsid w:val="00C6734F"/>
    <w:rsid w:val="00C675D6"/>
    <w:rsid w:val="00C67695"/>
    <w:rsid w:val="00C678AB"/>
    <w:rsid w:val="00C67A5A"/>
    <w:rsid w:val="00C67A8C"/>
    <w:rsid w:val="00C67B0E"/>
    <w:rsid w:val="00C67B6A"/>
    <w:rsid w:val="00C67C53"/>
    <w:rsid w:val="00C67D7A"/>
    <w:rsid w:val="00C67D91"/>
    <w:rsid w:val="00C700B6"/>
    <w:rsid w:val="00C7049F"/>
    <w:rsid w:val="00C705A6"/>
    <w:rsid w:val="00C70E10"/>
    <w:rsid w:val="00C70ECB"/>
    <w:rsid w:val="00C70F18"/>
    <w:rsid w:val="00C710EF"/>
    <w:rsid w:val="00C712D2"/>
    <w:rsid w:val="00C71312"/>
    <w:rsid w:val="00C71386"/>
    <w:rsid w:val="00C71FEE"/>
    <w:rsid w:val="00C726D3"/>
    <w:rsid w:val="00C72B71"/>
    <w:rsid w:val="00C72F07"/>
    <w:rsid w:val="00C73245"/>
    <w:rsid w:val="00C73266"/>
    <w:rsid w:val="00C73329"/>
    <w:rsid w:val="00C733B8"/>
    <w:rsid w:val="00C735F5"/>
    <w:rsid w:val="00C73CF2"/>
    <w:rsid w:val="00C73EBC"/>
    <w:rsid w:val="00C73EDA"/>
    <w:rsid w:val="00C73EEE"/>
    <w:rsid w:val="00C73FB0"/>
    <w:rsid w:val="00C7419A"/>
    <w:rsid w:val="00C745C3"/>
    <w:rsid w:val="00C746CE"/>
    <w:rsid w:val="00C74821"/>
    <w:rsid w:val="00C749C4"/>
    <w:rsid w:val="00C74D51"/>
    <w:rsid w:val="00C74D63"/>
    <w:rsid w:val="00C74EBC"/>
    <w:rsid w:val="00C74F4B"/>
    <w:rsid w:val="00C750D4"/>
    <w:rsid w:val="00C756D0"/>
    <w:rsid w:val="00C75804"/>
    <w:rsid w:val="00C75AEA"/>
    <w:rsid w:val="00C75B22"/>
    <w:rsid w:val="00C75DF8"/>
    <w:rsid w:val="00C75E76"/>
    <w:rsid w:val="00C75ED5"/>
    <w:rsid w:val="00C762E9"/>
    <w:rsid w:val="00C7675F"/>
    <w:rsid w:val="00C767DE"/>
    <w:rsid w:val="00C7698E"/>
    <w:rsid w:val="00C76A2C"/>
    <w:rsid w:val="00C76A4C"/>
    <w:rsid w:val="00C76C33"/>
    <w:rsid w:val="00C76D79"/>
    <w:rsid w:val="00C771BE"/>
    <w:rsid w:val="00C771ED"/>
    <w:rsid w:val="00C77231"/>
    <w:rsid w:val="00C775F8"/>
    <w:rsid w:val="00C7799F"/>
    <w:rsid w:val="00C77BE2"/>
    <w:rsid w:val="00C77C1C"/>
    <w:rsid w:val="00C77D59"/>
    <w:rsid w:val="00C77F81"/>
    <w:rsid w:val="00C8013D"/>
    <w:rsid w:val="00C804E7"/>
    <w:rsid w:val="00C80593"/>
    <w:rsid w:val="00C8087C"/>
    <w:rsid w:val="00C80B0F"/>
    <w:rsid w:val="00C80C6C"/>
    <w:rsid w:val="00C80F8E"/>
    <w:rsid w:val="00C810B2"/>
    <w:rsid w:val="00C811C4"/>
    <w:rsid w:val="00C814BE"/>
    <w:rsid w:val="00C8193F"/>
    <w:rsid w:val="00C81AB8"/>
    <w:rsid w:val="00C81B59"/>
    <w:rsid w:val="00C81C0D"/>
    <w:rsid w:val="00C81C46"/>
    <w:rsid w:val="00C81DCF"/>
    <w:rsid w:val="00C81F29"/>
    <w:rsid w:val="00C81F39"/>
    <w:rsid w:val="00C81F43"/>
    <w:rsid w:val="00C82102"/>
    <w:rsid w:val="00C82360"/>
    <w:rsid w:val="00C8237D"/>
    <w:rsid w:val="00C824FC"/>
    <w:rsid w:val="00C827D9"/>
    <w:rsid w:val="00C82807"/>
    <w:rsid w:val="00C8291E"/>
    <w:rsid w:val="00C829C8"/>
    <w:rsid w:val="00C82AF2"/>
    <w:rsid w:val="00C82AF7"/>
    <w:rsid w:val="00C82D2A"/>
    <w:rsid w:val="00C82F97"/>
    <w:rsid w:val="00C830F2"/>
    <w:rsid w:val="00C83140"/>
    <w:rsid w:val="00C83230"/>
    <w:rsid w:val="00C839CD"/>
    <w:rsid w:val="00C83A06"/>
    <w:rsid w:val="00C83A6D"/>
    <w:rsid w:val="00C83AC3"/>
    <w:rsid w:val="00C83FB5"/>
    <w:rsid w:val="00C8433E"/>
    <w:rsid w:val="00C8483D"/>
    <w:rsid w:val="00C84B8E"/>
    <w:rsid w:val="00C84D53"/>
    <w:rsid w:val="00C854C3"/>
    <w:rsid w:val="00C85673"/>
    <w:rsid w:val="00C856CE"/>
    <w:rsid w:val="00C85714"/>
    <w:rsid w:val="00C85829"/>
    <w:rsid w:val="00C85A2D"/>
    <w:rsid w:val="00C85B23"/>
    <w:rsid w:val="00C85BD7"/>
    <w:rsid w:val="00C86065"/>
    <w:rsid w:val="00C8620F"/>
    <w:rsid w:val="00C86292"/>
    <w:rsid w:val="00C8636D"/>
    <w:rsid w:val="00C86BCF"/>
    <w:rsid w:val="00C872E2"/>
    <w:rsid w:val="00C87320"/>
    <w:rsid w:val="00C874E4"/>
    <w:rsid w:val="00C876A8"/>
    <w:rsid w:val="00C87DDA"/>
    <w:rsid w:val="00C87E0E"/>
    <w:rsid w:val="00C90016"/>
    <w:rsid w:val="00C9005C"/>
    <w:rsid w:val="00C90116"/>
    <w:rsid w:val="00C903D7"/>
    <w:rsid w:val="00C905D3"/>
    <w:rsid w:val="00C908D7"/>
    <w:rsid w:val="00C90BA4"/>
    <w:rsid w:val="00C90BC3"/>
    <w:rsid w:val="00C90EB6"/>
    <w:rsid w:val="00C90FD6"/>
    <w:rsid w:val="00C91368"/>
    <w:rsid w:val="00C916DA"/>
    <w:rsid w:val="00C919DA"/>
    <w:rsid w:val="00C91AC3"/>
    <w:rsid w:val="00C91B4E"/>
    <w:rsid w:val="00C91FA3"/>
    <w:rsid w:val="00C9284A"/>
    <w:rsid w:val="00C92887"/>
    <w:rsid w:val="00C92A4A"/>
    <w:rsid w:val="00C92BA1"/>
    <w:rsid w:val="00C92D34"/>
    <w:rsid w:val="00C93223"/>
    <w:rsid w:val="00C93405"/>
    <w:rsid w:val="00C93695"/>
    <w:rsid w:val="00C93760"/>
    <w:rsid w:val="00C939F4"/>
    <w:rsid w:val="00C93AB4"/>
    <w:rsid w:val="00C93D96"/>
    <w:rsid w:val="00C941FF"/>
    <w:rsid w:val="00C9422C"/>
    <w:rsid w:val="00C942D6"/>
    <w:rsid w:val="00C94441"/>
    <w:rsid w:val="00C94CAA"/>
    <w:rsid w:val="00C94D8D"/>
    <w:rsid w:val="00C9505F"/>
    <w:rsid w:val="00C9513E"/>
    <w:rsid w:val="00C955AA"/>
    <w:rsid w:val="00C95C11"/>
    <w:rsid w:val="00C960EE"/>
    <w:rsid w:val="00C96225"/>
    <w:rsid w:val="00C9642B"/>
    <w:rsid w:val="00C96603"/>
    <w:rsid w:val="00C9698B"/>
    <w:rsid w:val="00C96BB3"/>
    <w:rsid w:val="00C97196"/>
    <w:rsid w:val="00C974E9"/>
    <w:rsid w:val="00C97819"/>
    <w:rsid w:val="00C97A23"/>
    <w:rsid w:val="00C97AD1"/>
    <w:rsid w:val="00C97AED"/>
    <w:rsid w:val="00C97F7F"/>
    <w:rsid w:val="00CA00B6"/>
    <w:rsid w:val="00CA058C"/>
    <w:rsid w:val="00CA0AF9"/>
    <w:rsid w:val="00CA0D7D"/>
    <w:rsid w:val="00CA10D9"/>
    <w:rsid w:val="00CA1144"/>
    <w:rsid w:val="00CA114A"/>
    <w:rsid w:val="00CA123F"/>
    <w:rsid w:val="00CA12C7"/>
    <w:rsid w:val="00CA14D2"/>
    <w:rsid w:val="00CA171D"/>
    <w:rsid w:val="00CA18D9"/>
    <w:rsid w:val="00CA1A89"/>
    <w:rsid w:val="00CA1CF5"/>
    <w:rsid w:val="00CA2105"/>
    <w:rsid w:val="00CA2228"/>
    <w:rsid w:val="00CA22A8"/>
    <w:rsid w:val="00CA2477"/>
    <w:rsid w:val="00CA24B7"/>
    <w:rsid w:val="00CA2951"/>
    <w:rsid w:val="00CA2A7D"/>
    <w:rsid w:val="00CA2C2A"/>
    <w:rsid w:val="00CA2D72"/>
    <w:rsid w:val="00CA2DA9"/>
    <w:rsid w:val="00CA2F1B"/>
    <w:rsid w:val="00CA2F91"/>
    <w:rsid w:val="00CA30D6"/>
    <w:rsid w:val="00CA31CA"/>
    <w:rsid w:val="00CA3398"/>
    <w:rsid w:val="00CA3576"/>
    <w:rsid w:val="00CA37EA"/>
    <w:rsid w:val="00CA3BE7"/>
    <w:rsid w:val="00CA3CC4"/>
    <w:rsid w:val="00CA403B"/>
    <w:rsid w:val="00CA405E"/>
    <w:rsid w:val="00CA4296"/>
    <w:rsid w:val="00CA4353"/>
    <w:rsid w:val="00CA446F"/>
    <w:rsid w:val="00CA4651"/>
    <w:rsid w:val="00CA4A07"/>
    <w:rsid w:val="00CA5155"/>
    <w:rsid w:val="00CA515D"/>
    <w:rsid w:val="00CA55DD"/>
    <w:rsid w:val="00CA572D"/>
    <w:rsid w:val="00CA575D"/>
    <w:rsid w:val="00CA5964"/>
    <w:rsid w:val="00CA59EA"/>
    <w:rsid w:val="00CA643B"/>
    <w:rsid w:val="00CA648D"/>
    <w:rsid w:val="00CA6B05"/>
    <w:rsid w:val="00CA6BE2"/>
    <w:rsid w:val="00CA720D"/>
    <w:rsid w:val="00CA72B0"/>
    <w:rsid w:val="00CA7419"/>
    <w:rsid w:val="00CA7769"/>
    <w:rsid w:val="00CA7824"/>
    <w:rsid w:val="00CA78F4"/>
    <w:rsid w:val="00CA794C"/>
    <w:rsid w:val="00CA794F"/>
    <w:rsid w:val="00CA7A27"/>
    <w:rsid w:val="00CA7C24"/>
    <w:rsid w:val="00CA7EC0"/>
    <w:rsid w:val="00CB0321"/>
    <w:rsid w:val="00CB04AA"/>
    <w:rsid w:val="00CB079B"/>
    <w:rsid w:val="00CB093C"/>
    <w:rsid w:val="00CB0B93"/>
    <w:rsid w:val="00CB0D9E"/>
    <w:rsid w:val="00CB0EDB"/>
    <w:rsid w:val="00CB0F4A"/>
    <w:rsid w:val="00CB10A3"/>
    <w:rsid w:val="00CB127F"/>
    <w:rsid w:val="00CB12B2"/>
    <w:rsid w:val="00CB1426"/>
    <w:rsid w:val="00CB14B0"/>
    <w:rsid w:val="00CB16C2"/>
    <w:rsid w:val="00CB1726"/>
    <w:rsid w:val="00CB178C"/>
    <w:rsid w:val="00CB1ADC"/>
    <w:rsid w:val="00CB1D6D"/>
    <w:rsid w:val="00CB1E8A"/>
    <w:rsid w:val="00CB216F"/>
    <w:rsid w:val="00CB21FC"/>
    <w:rsid w:val="00CB23A5"/>
    <w:rsid w:val="00CB29CF"/>
    <w:rsid w:val="00CB2DE9"/>
    <w:rsid w:val="00CB2FE7"/>
    <w:rsid w:val="00CB3017"/>
    <w:rsid w:val="00CB30DF"/>
    <w:rsid w:val="00CB32F1"/>
    <w:rsid w:val="00CB3388"/>
    <w:rsid w:val="00CB3483"/>
    <w:rsid w:val="00CB3B38"/>
    <w:rsid w:val="00CB3C5A"/>
    <w:rsid w:val="00CB40CC"/>
    <w:rsid w:val="00CB44E4"/>
    <w:rsid w:val="00CB47C9"/>
    <w:rsid w:val="00CB47EA"/>
    <w:rsid w:val="00CB48CD"/>
    <w:rsid w:val="00CB4CA2"/>
    <w:rsid w:val="00CB50D5"/>
    <w:rsid w:val="00CB511B"/>
    <w:rsid w:val="00CB5171"/>
    <w:rsid w:val="00CB51FC"/>
    <w:rsid w:val="00CB528E"/>
    <w:rsid w:val="00CB54E8"/>
    <w:rsid w:val="00CB572D"/>
    <w:rsid w:val="00CB5C8A"/>
    <w:rsid w:val="00CB60BF"/>
    <w:rsid w:val="00CB628C"/>
    <w:rsid w:val="00CB6514"/>
    <w:rsid w:val="00CB651B"/>
    <w:rsid w:val="00CB7172"/>
    <w:rsid w:val="00CB71BE"/>
    <w:rsid w:val="00CB76E0"/>
    <w:rsid w:val="00CB7901"/>
    <w:rsid w:val="00CB7936"/>
    <w:rsid w:val="00CB7DA2"/>
    <w:rsid w:val="00CB7E2F"/>
    <w:rsid w:val="00CC023F"/>
    <w:rsid w:val="00CC02CE"/>
    <w:rsid w:val="00CC035E"/>
    <w:rsid w:val="00CC0478"/>
    <w:rsid w:val="00CC051D"/>
    <w:rsid w:val="00CC06D9"/>
    <w:rsid w:val="00CC07E7"/>
    <w:rsid w:val="00CC085B"/>
    <w:rsid w:val="00CC0B51"/>
    <w:rsid w:val="00CC0C48"/>
    <w:rsid w:val="00CC1494"/>
    <w:rsid w:val="00CC1612"/>
    <w:rsid w:val="00CC18F6"/>
    <w:rsid w:val="00CC190E"/>
    <w:rsid w:val="00CC1AED"/>
    <w:rsid w:val="00CC1B36"/>
    <w:rsid w:val="00CC1C0A"/>
    <w:rsid w:val="00CC1E56"/>
    <w:rsid w:val="00CC1F84"/>
    <w:rsid w:val="00CC20CC"/>
    <w:rsid w:val="00CC2402"/>
    <w:rsid w:val="00CC2576"/>
    <w:rsid w:val="00CC29B3"/>
    <w:rsid w:val="00CC2BE2"/>
    <w:rsid w:val="00CC2C82"/>
    <w:rsid w:val="00CC2DF0"/>
    <w:rsid w:val="00CC329F"/>
    <w:rsid w:val="00CC33DA"/>
    <w:rsid w:val="00CC3634"/>
    <w:rsid w:val="00CC3A1A"/>
    <w:rsid w:val="00CC3AE1"/>
    <w:rsid w:val="00CC3BE3"/>
    <w:rsid w:val="00CC3D74"/>
    <w:rsid w:val="00CC4972"/>
    <w:rsid w:val="00CC4B05"/>
    <w:rsid w:val="00CC4EB7"/>
    <w:rsid w:val="00CC51E7"/>
    <w:rsid w:val="00CC52BD"/>
    <w:rsid w:val="00CC54CA"/>
    <w:rsid w:val="00CC56FF"/>
    <w:rsid w:val="00CC57CC"/>
    <w:rsid w:val="00CC58DA"/>
    <w:rsid w:val="00CC5B42"/>
    <w:rsid w:val="00CC5D7D"/>
    <w:rsid w:val="00CC5E2C"/>
    <w:rsid w:val="00CC627B"/>
    <w:rsid w:val="00CC62DB"/>
    <w:rsid w:val="00CC65A7"/>
    <w:rsid w:val="00CC6686"/>
    <w:rsid w:val="00CC674E"/>
    <w:rsid w:val="00CC693D"/>
    <w:rsid w:val="00CC6B59"/>
    <w:rsid w:val="00CC6EC1"/>
    <w:rsid w:val="00CC7011"/>
    <w:rsid w:val="00CC74A0"/>
    <w:rsid w:val="00CC7546"/>
    <w:rsid w:val="00CC76F9"/>
    <w:rsid w:val="00CC7791"/>
    <w:rsid w:val="00CC77B8"/>
    <w:rsid w:val="00CC7A3F"/>
    <w:rsid w:val="00CC7CB9"/>
    <w:rsid w:val="00CD0198"/>
    <w:rsid w:val="00CD03C8"/>
    <w:rsid w:val="00CD04DC"/>
    <w:rsid w:val="00CD0633"/>
    <w:rsid w:val="00CD0671"/>
    <w:rsid w:val="00CD0A5E"/>
    <w:rsid w:val="00CD0E6B"/>
    <w:rsid w:val="00CD1A88"/>
    <w:rsid w:val="00CD1BAE"/>
    <w:rsid w:val="00CD1CAA"/>
    <w:rsid w:val="00CD1CB0"/>
    <w:rsid w:val="00CD1D2B"/>
    <w:rsid w:val="00CD1E0C"/>
    <w:rsid w:val="00CD1F14"/>
    <w:rsid w:val="00CD1FBD"/>
    <w:rsid w:val="00CD23C6"/>
    <w:rsid w:val="00CD2755"/>
    <w:rsid w:val="00CD2B7D"/>
    <w:rsid w:val="00CD2B89"/>
    <w:rsid w:val="00CD2C1C"/>
    <w:rsid w:val="00CD2C7A"/>
    <w:rsid w:val="00CD2E24"/>
    <w:rsid w:val="00CD2E7B"/>
    <w:rsid w:val="00CD30FC"/>
    <w:rsid w:val="00CD31D8"/>
    <w:rsid w:val="00CD321D"/>
    <w:rsid w:val="00CD3406"/>
    <w:rsid w:val="00CD3807"/>
    <w:rsid w:val="00CD380D"/>
    <w:rsid w:val="00CD3B25"/>
    <w:rsid w:val="00CD3E66"/>
    <w:rsid w:val="00CD3E81"/>
    <w:rsid w:val="00CD40CC"/>
    <w:rsid w:val="00CD4162"/>
    <w:rsid w:val="00CD4346"/>
    <w:rsid w:val="00CD436C"/>
    <w:rsid w:val="00CD44E9"/>
    <w:rsid w:val="00CD451C"/>
    <w:rsid w:val="00CD48D3"/>
    <w:rsid w:val="00CD49A6"/>
    <w:rsid w:val="00CD4A5F"/>
    <w:rsid w:val="00CD4A82"/>
    <w:rsid w:val="00CD4C09"/>
    <w:rsid w:val="00CD4E82"/>
    <w:rsid w:val="00CD4EBC"/>
    <w:rsid w:val="00CD4F0A"/>
    <w:rsid w:val="00CD522D"/>
    <w:rsid w:val="00CD53D9"/>
    <w:rsid w:val="00CD54F6"/>
    <w:rsid w:val="00CD580A"/>
    <w:rsid w:val="00CD58C2"/>
    <w:rsid w:val="00CD59EF"/>
    <w:rsid w:val="00CD5A16"/>
    <w:rsid w:val="00CD5CB7"/>
    <w:rsid w:val="00CD5CC9"/>
    <w:rsid w:val="00CD5DC8"/>
    <w:rsid w:val="00CD5FC8"/>
    <w:rsid w:val="00CD6432"/>
    <w:rsid w:val="00CD6457"/>
    <w:rsid w:val="00CD67A8"/>
    <w:rsid w:val="00CD680C"/>
    <w:rsid w:val="00CD6AEA"/>
    <w:rsid w:val="00CD6B0C"/>
    <w:rsid w:val="00CD6C8F"/>
    <w:rsid w:val="00CD6D33"/>
    <w:rsid w:val="00CD6D54"/>
    <w:rsid w:val="00CD73C7"/>
    <w:rsid w:val="00CD7559"/>
    <w:rsid w:val="00CD7763"/>
    <w:rsid w:val="00CD7A99"/>
    <w:rsid w:val="00CD7B7E"/>
    <w:rsid w:val="00CD7C3F"/>
    <w:rsid w:val="00CD7D48"/>
    <w:rsid w:val="00CD7FAA"/>
    <w:rsid w:val="00CE02BE"/>
    <w:rsid w:val="00CE02C7"/>
    <w:rsid w:val="00CE08A2"/>
    <w:rsid w:val="00CE096D"/>
    <w:rsid w:val="00CE09D0"/>
    <w:rsid w:val="00CE0FE9"/>
    <w:rsid w:val="00CE0FED"/>
    <w:rsid w:val="00CE10AE"/>
    <w:rsid w:val="00CE1279"/>
    <w:rsid w:val="00CE12EA"/>
    <w:rsid w:val="00CE15BE"/>
    <w:rsid w:val="00CE1600"/>
    <w:rsid w:val="00CE1900"/>
    <w:rsid w:val="00CE1B2F"/>
    <w:rsid w:val="00CE1C0A"/>
    <w:rsid w:val="00CE20BB"/>
    <w:rsid w:val="00CE21E3"/>
    <w:rsid w:val="00CE229E"/>
    <w:rsid w:val="00CE25A2"/>
    <w:rsid w:val="00CE26FF"/>
    <w:rsid w:val="00CE276C"/>
    <w:rsid w:val="00CE289D"/>
    <w:rsid w:val="00CE29EA"/>
    <w:rsid w:val="00CE2C18"/>
    <w:rsid w:val="00CE2DE6"/>
    <w:rsid w:val="00CE2E82"/>
    <w:rsid w:val="00CE3402"/>
    <w:rsid w:val="00CE3454"/>
    <w:rsid w:val="00CE3518"/>
    <w:rsid w:val="00CE35EC"/>
    <w:rsid w:val="00CE3999"/>
    <w:rsid w:val="00CE3BBF"/>
    <w:rsid w:val="00CE42B5"/>
    <w:rsid w:val="00CE47EC"/>
    <w:rsid w:val="00CE4819"/>
    <w:rsid w:val="00CE49EB"/>
    <w:rsid w:val="00CE4B0C"/>
    <w:rsid w:val="00CE4CCE"/>
    <w:rsid w:val="00CE526C"/>
    <w:rsid w:val="00CE5687"/>
    <w:rsid w:val="00CE568D"/>
    <w:rsid w:val="00CE579B"/>
    <w:rsid w:val="00CE58FC"/>
    <w:rsid w:val="00CE5A57"/>
    <w:rsid w:val="00CE5EFB"/>
    <w:rsid w:val="00CE63FE"/>
    <w:rsid w:val="00CE696A"/>
    <w:rsid w:val="00CE6BC4"/>
    <w:rsid w:val="00CE6C61"/>
    <w:rsid w:val="00CE6F41"/>
    <w:rsid w:val="00CE70B2"/>
    <w:rsid w:val="00CE7117"/>
    <w:rsid w:val="00CE726F"/>
    <w:rsid w:val="00CE7441"/>
    <w:rsid w:val="00CE7625"/>
    <w:rsid w:val="00CE79A6"/>
    <w:rsid w:val="00CE7D3C"/>
    <w:rsid w:val="00CF0445"/>
    <w:rsid w:val="00CF0804"/>
    <w:rsid w:val="00CF088C"/>
    <w:rsid w:val="00CF08FC"/>
    <w:rsid w:val="00CF0A5F"/>
    <w:rsid w:val="00CF0B4B"/>
    <w:rsid w:val="00CF1290"/>
    <w:rsid w:val="00CF12DE"/>
    <w:rsid w:val="00CF1948"/>
    <w:rsid w:val="00CF1A9A"/>
    <w:rsid w:val="00CF1CBD"/>
    <w:rsid w:val="00CF1CEA"/>
    <w:rsid w:val="00CF202D"/>
    <w:rsid w:val="00CF20B6"/>
    <w:rsid w:val="00CF21CA"/>
    <w:rsid w:val="00CF2324"/>
    <w:rsid w:val="00CF258D"/>
    <w:rsid w:val="00CF289C"/>
    <w:rsid w:val="00CF2A59"/>
    <w:rsid w:val="00CF2A92"/>
    <w:rsid w:val="00CF2ACD"/>
    <w:rsid w:val="00CF2B9C"/>
    <w:rsid w:val="00CF2F83"/>
    <w:rsid w:val="00CF3150"/>
    <w:rsid w:val="00CF3592"/>
    <w:rsid w:val="00CF3C6D"/>
    <w:rsid w:val="00CF3F32"/>
    <w:rsid w:val="00CF4229"/>
    <w:rsid w:val="00CF449A"/>
    <w:rsid w:val="00CF4537"/>
    <w:rsid w:val="00CF469A"/>
    <w:rsid w:val="00CF4703"/>
    <w:rsid w:val="00CF4E36"/>
    <w:rsid w:val="00CF53D0"/>
    <w:rsid w:val="00CF5677"/>
    <w:rsid w:val="00CF56E6"/>
    <w:rsid w:val="00CF5963"/>
    <w:rsid w:val="00CF5A8A"/>
    <w:rsid w:val="00CF5B5A"/>
    <w:rsid w:val="00CF6166"/>
    <w:rsid w:val="00CF641B"/>
    <w:rsid w:val="00CF6496"/>
    <w:rsid w:val="00CF68FA"/>
    <w:rsid w:val="00CF6946"/>
    <w:rsid w:val="00CF6A8D"/>
    <w:rsid w:val="00CF6E4C"/>
    <w:rsid w:val="00CF6E6C"/>
    <w:rsid w:val="00CF6FAA"/>
    <w:rsid w:val="00CF72BE"/>
    <w:rsid w:val="00CF72C8"/>
    <w:rsid w:val="00CF7430"/>
    <w:rsid w:val="00CF7596"/>
    <w:rsid w:val="00CF75AB"/>
    <w:rsid w:val="00CF794A"/>
    <w:rsid w:val="00CF7AF8"/>
    <w:rsid w:val="00CF7C7C"/>
    <w:rsid w:val="00CF7D2E"/>
    <w:rsid w:val="00CF7DC7"/>
    <w:rsid w:val="00CF7FE7"/>
    <w:rsid w:val="00D00068"/>
    <w:rsid w:val="00D0039D"/>
    <w:rsid w:val="00D003C4"/>
    <w:rsid w:val="00D00453"/>
    <w:rsid w:val="00D00947"/>
    <w:rsid w:val="00D00988"/>
    <w:rsid w:val="00D00A40"/>
    <w:rsid w:val="00D00BAC"/>
    <w:rsid w:val="00D0112A"/>
    <w:rsid w:val="00D013DC"/>
    <w:rsid w:val="00D01B8D"/>
    <w:rsid w:val="00D02105"/>
    <w:rsid w:val="00D02198"/>
    <w:rsid w:val="00D0231E"/>
    <w:rsid w:val="00D0240D"/>
    <w:rsid w:val="00D02439"/>
    <w:rsid w:val="00D02507"/>
    <w:rsid w:val="00D02587"/>
    <w:rsid w:val="00D0259B"/>
    <w:rsid w:val="00D026F5"/>
    <w:rsid w:val="00D0285C"/>
    <w:rsid w:val="00D02CB9"/>
    <w:rsid w:val="00D02CE3"/>
    <w:rsid w:val="00D02D93"/>
    <w:rsid w:val="00D02D9A"/>
    <w:rsid w:val="00D02E1E"/>
    <w:rsid w:val="00D02EB6"/>
    <w:rsid w:val="00D030B5"/>
    <w:rsid w:val="00D032E7"/>
    <w:rsid w:val="00D03305"/>
    <w:rsid w:val="00D0347C"/>
    <w:rsid w:val="00D039DE"/>
    <w:rsid w:val="00D03E66"/>
    <w:rsid w:val="00D03EF7"/>
    <w:rsid w:val="00D04216"/>
    <w:rsid w:val="00D04599"/>
    <w:rsid w:val="00D045F2"/>
    <w:rsid w:val="00D04C5B"/>
    <w:rsid w:val="00D04EB6"/>
    <w:rsid w:val="00D04F15"/>
    <w:rsid w:val="00D04F1B"/>
    <w:rsid w:val="00D0508E"/>
    <w:rsid w:val="00D0509F"/>
    <w:rsid w:val="00D0523D"/>
    <w:rsid w:val="00D05316"/>
    <w:rsid w:val="00D0557A"/>
    <w:rsid w:val="00D058C6"/>
    <w:rsid w:val="00D0593D"/>
    <w:rsid w:val="00D05B34"/>
    <w:rsid w:val="00D05C72"/>
    <w:rsid w:val="00D05D43"/>
    <w:rsid w:val="00D061FD"/>
    <w:rsid w:val="00D063BE"/>
    <w:rsid w:val="00D06408"/>
    <w:rsid w:val="00D066AE"/>
    <w:rsid w:val="00D06883"/>
    <w:rsid w:val="00D068C6"/>
    <w:rsid w:val="00D06CB4"/>
    <w:rsid w:val="00D06CB7"/>
    <w:rsid w:val="00D06D4A"/>
    <w:rsid w:val="00D070A4"/>
    <w:rsid w:val="00D074C6"/>
    <w:rsid w:val="00D076C9"/>
    <w:rsid w:val="00D078A1"/>
    <w:rsid w:val="00D07AFD"/>
    <w:rsid w:val="00D07DB9"/>
    <w:rsid w:val="00D07EFC"/>
    <w:rsid w:val="00D10137"/>
    <w:rsid w:val="00D10253"/>
    <w:rsid w:val="00D102D7"/>
    <w:rsid w:val="00D10459"/>
    <w:rsid w:val="00D1051C"/>
    <w:rsid w:val="00D10610"/>
    <w:rsid w:val="00D10B30"/>
    <w:rsid w:val="00D1116D"/>
    <w:rsid w:val="00D1129C"/>
    <w:rsid w:val="00D11766"/>
    <w:rsid w:val="00D1198C"/>
    <w:rsid w:val="00D11B36"/>
    <w:rsid w:val="00D11C4A"/>
    <w:rsid w:val="00D11FAC"/>
    <w:rsid w:val="00D121D7"/>
    <w:rsid w:val="00D121FF"/>
    <w:rsid w:val="00D124AF"/>
    <w:rsid w:val="00D127E6"/>
    <w:rsid w:val="00D12AB2"/>
    <w:rsid w:val="00D12D6B"/>
    <w:rsid w:val="00D12EBA"/>
    <w:rsid w:val="00D12EE4"/>
    <w:rsid w:val="00D13017"/>
    <w:rsid w:val="00D13089"/>
    <w:rsid w:val="00D1331D"/>
    <w:rsid w:val="00D134BF"/>
    <w:rsid w:val="00D1360F"/>
    <w:rsid w:val="00D138C1"/>
    <w:rsid w:val="00D13D84"/>
    <w:rsid w:val="00D13FFE"/>
    <w:rsid w:val="00D1425A"/>
    <w:rsid w:val="00D143DF"/>
    <w:rsid w:val="00D1461A"/>
    <w:rsid w:val="00D14C24"/>
    <w:rsid w:val="00D14FD0"/>
    <w:rsid w:val="00D15215"/>
    <w:rsid w:val="00D15973"/>
    <w:rsid w:val="00D16343"/>
    <w:rsid w:val="00D1643D"/>
    <w:rsid w:val="00D167F6"/>
    <w:rsid w:val="00D168D9"/>
    <w:rsid w:val="00D169C9"/>
    <w:rsid w:val="00D16C60"/>
    <w:rsid w:val="00D16E8F"/>
    <w:rsid w:val="00D16EF2"/>
    <w:rsid w:val="00D16F51"/>
    <w:rsid w:val="00D16FE0"/>
    <w:rsid w:val="00D17103"/>
    <w:rsid w:val="00D17355"/>
    <w:rsid w:val="00D17645"/>
    <w:rsid w:val="00D17687"/>
    <w:rsid w:val="00D1775A"/>
    <w:rsid w:val="00D17B50"/>
    <w:rsid w:val="00D17BA9"/>
    <w:rsid w:val="00D17BBC"/>
    <w:rsid w:val="00D17C10"/>
    <w:rsid w:val="00D17CC6"/>
    <w:rsid w:val="00D17E11"/>
    <w:rsid w:val="00D17F9C"/>
    <w:rsid w:val="00D2001E"/>
    <w:rsid w:val="00D200AF"/>
    <w:rsid w:val="00D2014D"/>
    <w:rsid w:val="00D202FE"/>
    <w:rsid w:val="00D204B3"/>
    <w:rsid w:val="00D20533"/>
    <w:rsid w:val="00D20563"/>
    <w:rsid w:val="00D20844"/>
    <w:rsid w:val="00D20B56"/>
    <w:rsid w:val="00D20CAC"/>
    <w:rsid w:val="00D20ED3"/>
    <w:rsid w:val="00D21308"/>
    <w:rsid w:val="00D2174E"/>
    <w:rsid w:val="00D2189C"/>
    <w:rsid w:val="00D219CE"/>
    <w:rsid w:val="00D21A59"/>
    <w:rsid w:val="00D21C9C"/>
    <w:rsid w:val="00D21EFD"/>
    <w:rsid w:val="00D22188"/>
    <w:rsid w:val="00D2268F"/>
    <w:rsid w:val="00D22C12"/>
    <w:rsid w:val="00D22F09"/>
    <w:rsid w:val="00D23363"/>
    <w:rsid w:val="00D23432"/>
    <w:rsid w:val="00D239B7"/>
    <w:rsid w:val="00D23DD0"/>
    <w:rsid w:val="00D23DE7"/>
    <w:rsid w:val="00D23FF8"/>
    <w:rsid w:val="00D24428"/>
    <w:rsid w:val="00D2475C"/>
    <w:rsid w:val="00D2486C"/>
    <w:rsid w:val="00D24B82"/>
    <w:rsid w:val="00D24BBD"/>
    <w:rsid w:val="00D24FBC"/>
    <w:rsid w:val="00D2585A"/>
    <w:rsid w:val="00D258F6"/>
    <w:rsid w:val="00D25938"/>
    <w:rsid w:val="00D26063"/>
    <w:rsid w:val="00D260E4"/>
    <w:rsid w:val="00D2625A"/>
    <w:rsid w:val="00D2638B"/>
    <w:rsid w:val="00D264CE"/>
    <w:rsid w:val="00D266D0"/>
    <w:rsid w:val="00D26922"/>
    <w:rsid w:val="00D269F6"/>
    <w:rsid w:val="00D26AAA"/>
    <w:rsid w:val="00D26BEC"/>
    <w:rsid w:val="00D26C7B"/>
    <w:rsid w:val="00D26C7F"/>
    <w:rsid w:val="00D271CE"/>
    <w:rsid w:val="00D279C3"/>
    <w:rsid w:val="00D279F6"/>
    <w:rsid w:val="00D27A7C"/>
    <w:rsid w:val="00D30178"/>
    <w:rsid w:val="00D301B9"/>
    <w:rsid w:val="00D30261"/>
    <w:rsid w:val="00D3036F"/>
    <w:rsid w:val="00D3051E"/>
    <w:rsid w:val="00D307C5"/>
    <w:rsid w:val="00D30AA0"/>
    <w:rsid w:val="00D30CC6"/>
    <w:rsid w:val="00D30D61"/>
    <w:rsid w:val="00D30FC8"/>
    <w:rsid w:val="00D30FD5"/>
    <w:rsid w:val="00D3120F"/>
    <w:rsid w:val="00D313F1"/>
    <w:rsid w:val="00D3149A"/>
    <w:rsid w:val="00D31628"/>
    <w:rsid w:val="00D31807"/>
    <w:rsid w:val="00D31852"/>
    <w:rsid w:val="00D31854"/>
    <w:rsid w:val="00D31F2C"/>
    <w:rsid w:val="00D320C8"/>
    <w:rsid w:val="00D322B3"/>
    <w:rsid w:val="00D32483"/>
    <w:rsid w:val="00D324F5"/>
    <w:rsid w:val="00D3279E"/>
    <w:rsid w:val="00D328FA"/>
    <w:rsid w:val="00D32906"/>
    <w:rsid w:val="00D32B6F"/>
    <w:rsid w:val="00D32C0E"/>
    <w:rsid w:val="00D3307F"/>
    <w:rsid w:val="00D33488"/>
    <w:rsid w:val="00D335FF"/>
    <w:rsid w:val="00D33735"/>
    <w:rsid w:val="00D337AD"/>
    <w:rsid w:val="00D33D2D"/>
    <w:rsid w:val="00D33E29"/>
    <w:rsid w:val="00D34104"/>
    <w:rsid w:val="00D341E2"/>
    <w:rsid w:val="00D34578"/>
    <w:rsid w:val="00D348FD"/>
    <w:rsid w:val="00D34A12"/>
    <w:rsid w:val="00D34C2F"/>
    <w:rsid w:val="00D34D64"/>
    <w:rsid w:val="00D351D9"/>
    <w:rsid w:val="00D35571"/>
    <w:rsid w:val="00D356C5"/>
    <w:rsid w:val="00D35927"/>
    <w:rsid w:val="00D3625D"/>
    <w:rsid w:val="00D36264"/>
    <w:rsid w:val="00D3672D"/>
    <w:rsid w:val="00D36A27"/>
    <w:rsid w:val="00D36B9B"/>
    <w:rsid w:val="00D36F8E"/>
    <w:rsid w:val="00D3726F"/>
    <w:rsid w:val="00D372C8"/>
    <w:rsid w:val="00D376F9"/>
    <w:rsid w:val="00D3777E"/>
    <w:rsid w:val="00D37C30"/>
    <w:rsid w:val="00D37D5B"/>
    <w:rsid w:val="00D37DB7"/>
    <w:rsid w:val="00D37E1A"/>
    <w:rsid w:val="00D40033"/>
    <w:rsid w:val="00D40233"/>
    <w:rsid w:val="00D40521"/>
    <w:rsid w:val="00D40581"/>
    <w:rsid w:val="00D406C1"/>
    <w:rsid w:val="00D408E7"/>
    <w:rsid w:val="00D40AFA"/>
    <w:rsid w:val="00D410EC"/>
    <w:rsid w:val="00D416C7"/>
    <w:rsid w:val="00D41A97"/>
    <w:rsid w:val="00D41B93"/>
    <w:rsid w:val="00D41C2E"/>
    <w:rsid w:val="00D41D61"/>
    <w:rsid w:val="00D422CE"/>
    <w:rsid w:val="00D42527"/>
    <w:rsid w:val="00D425E4"/>
    <w:rsid w:val="00D42720"/>
    <w:rsid w:val="00D428F1"/>
    <w:rsid w:val="00D42909"/>
    <w:rsid w:val="00D42B69"/>
    <w:rsid w:val="00D4307B"/>
    <w:rsid w:val="00D431F5"/>
    <w:rsid w:val="00D4321F"/>
    <w:rsid w:val="00D432A5"/>
    <w:rsid w:val="00D43603"/>
    <w:rsid w:val="00D437A6"/>
    <w:rsid w:val="00D4386B"/>
    <w:rsid w:val="00D43ADA"/>
    <w:rsid w:val="00D43E34"/>
    <w:rsid w:val="00D43EAA"/>
    <w:rsid w:val="00D4410C"/>
    <w:rsid w:val="00D441CA"/>
    <w:rsid w:val="00D4441A"/>
    <w:rsid w:val="00D4456C"/>
    <w:rsid w:val="00D44872"/>
    <w:rsid w:val="00D448ED"/>
    <w:rsid w:val="00D44A1C"/>
    <w:rsid w:val="00D44ABB"/>
    <w:rsid w:val="00D44B2D"/>
    <w:rsid w:val="00D44B71"/>
    <w:rsid w:val="00D44BC1"/>
    <w:rsid w:val="00D44CC3"/>
    <w:rsid w:val="00D44E04"/>
    <w:rsid w:val="00D44F06"/>
    <w:rsid w:val="00D44F35"/>
    <w:rsid w:val="00D455F0"/>
    <w:rsid w:val="00D456A3"/>
    <w:rsid w:val="00D45B34"/>
    <w:rsid w:val="00D45CE5"/>
    <w:rsid w:val="00D45D18"/>
    <w:rsid w:val="00D46109"/>
    <w:rsid w:val="00D4610F"/>
    <w:rsid w:val="00D46238"/>
    <w:rsid w:val="00D46249"/>
    <w:rsid w:val="00D46309"/>
    <w:rsid w:val="00D46427"/>
    <w:rsid w:val="00D46468"/>
    <w:rsid w:val="00D4661B"/>
    <w:rsid w:val="00D4668B"/>
    <w:rsid w:val="00D469E1"/>
    <w:rsid w:val="00D46CDB"/>
    <w:rsid w:val="00D46D0D"/>
    <w:rsid w:val="00D470A8"/>
    <w:rsid w:val="00D47128"/>
    <w:rsid w:val="00D4752E"/>
    <w:rsid w:val="00D47870"/>
    <w:rsid w:val="00D47A03"/>
    <w:rsid w:val="00D47BE4"/>
    <w:rsid w:val="00D47C54"/>
    <w:rsid w:val="00D47CC4"/>
    <w:rsid w:val="00D47D20"/>
    <w:rsid w:val="00D47E75"/>
    <w:rsid w:val="00D50375"/>
    <w:rsid w:val="00D503D6"/>
    <w:rsid w:val="00D50872"/>
    <w:rsid w:val="00D50D4E"/>
    <w:rsid w:val="00D50E44"/>
    <w:rsid w:val="00D5126E"/>
    <w:rsid w:val="00D51409"/>
    <w:rsid w:val="00D51591"/>
    <w:rsid w:val="00D51642"/>
    <w:rsid w:val="00D517FC"/>
    <w:rsid w:val="00D519D2"/>
    <w:rsid w:val="00D51C21"/>
    <w:rsid w:val="00D5236F"/>
    <w:rsid w:val="00D524F0"/>
    <w:rsid w:val="00D526E2"/>
    <w:rsid w:val="00D526FC"/>
    <w:rsid w:val="00D52A89"/>
    <w:rsid w:val="00D52B6E"/>
    <w:rsid w:val="00D53075"/>
    <w:rsid w:val="00D53410"/>
    <w:rsid w:val="00D53C0B"/>
    <w:rsid w:val="00D53CF5"/>
    <w:rsid w:val="00D53FF1"/>
    <w:rsid w:val="00D54107"/>
    <w:rsid w:val="00D54503"/>
    <w:rsid w:val="00D54600"/>
    <w:rsid w:val="00D5464F"/>
    <w:rsid w:val="00D54783"/>
    <w:rsid w:val="00D54A7A"/>
    <w:rsid w:val="00D54B7A"/>
    <w:rsid w:val="00D54DF8"/>
    <w:rsid w:val="00D54ECA"/>
    <w:rsid w:val="00D54F88"/>
    <w:rsid w:val="00D54F8B"/>
    <w:rsid w:val="00D55332"/>
    <w:rsid w:val="00D555E7"/>
    <w:rsid w:val="00D55739"/>
    <w:rsid w:val="00D55BAC"/>
    <w:rsid w:val="00D55DB2"/>
    <w:rsid w:val="00D561FB"/>
    <w:rsid w:val="00D567FC"/>
    <w:rsid w:val="00D56938"/>
    <w:rsid w:val="00D56BD2"/>
    <w:rsid w:val="00D56CAB"/>
    <w:rsid w:val="00D56F93"/>
    <w:rsid w:val="00D570A0"/>
    <w:rsid w:val="00D57494"/>
    <w:rsid w:val="00D574BA"/>
    <w:rsid w:val="00D57689"/>
    <w:rsid w:val="00D57750"/>
    <w:rsid w:val="00D578CA"/>
    <w:rsid w:val="00D57926"/>
    <w:rsid w:val="00D5799D"/>
    <w:rsid w:val="00D57E9C"/>
    <w:rsid w:val="00D60479"/>
    <w:rsid w:val="00D607EB"/>
    <w:rsid w:val="00D60A11"/>
    <w:rsid w:val="00D60A5E"/>
    <w:rsid w:val="00D60BE9"/>
    <w:rsid w:val="00D60CE0"/>
    <w:rsid w:val="00D6114E"/>
    <w:rsid w:val="00D61177"/>
    <w:rsid w:val="00D616FD"/>
    <w:rsid w:val="00D61B1A"/>
    <w:rsid w:val="00D61C09"/>
    <w:rsid w:val="00D61C60"/>
    <w:rsid w:val="00D62020"/>
    <w:rsid w:val="00D62067"/>
    <w:rsid w:val="00D620D3"/>
    <w:rsid w:val="00D62574"/>
    <w:rsid w:val="00D62965"/>
    <w:rsid w:val="00D62AD0"/>
    <w:rsid w:val="00D62B26"/>
    <w:rsid w:val="00D62C32"/>
    <w:rsid w:val="00D62C33"/>
    <w:rsid w:val="00D62D1D"/>
    <w:rsid w:val="00D62DE5"/>
    <w:rsid w:val="00D633E0"/>
    <w:rsid w:val="00D63700"/>
    <w:rsid w:val="00D639D9"/>
    <w:rsid w:val="00D63A17"/>
    <w:rsid w:val="00D63C61"/>
    <w:rsid w:val="00D6414A"/>
    <w:rsid w:val="00D641D9"/>
    <w:rsid w:val="00D642C6"/>
    <w:rsid w:val="00D642E8"/>
    <w:rsid w:val="00D645AC"/>
    <w:rsid w:val="00D6482D"/>
    <w:rsid w:val="00D64831"/>
    <w:rsid w:val="00D648A3"/>
    <w:rsid w:val="00D64A57"/>
    <w:rsid w:val="00D64C27"/>
    <w:rsid w:val="00D64D5A"/>
    <w:rsid w:val="00D64D5E"/>
    <w:rsid w:val="00D64DE0"/>
    <w:rsid w:val="00D64E7E"/>
    <w:rsid w:val="00D64EB8"/>
    <w:rsid w:val="00D6528A"/>
    <w:rsid w:val="00D65470"/>
    <w:rsid w:val="00D655CD"/>
    <w:rsid w:val="00D65653"/>
    <w:rsid w:val="00D65794"/>
    <w:rsid w:val="00D657C3"/>
    <w:rsid w:val="00D659B4"/>
    <w:rsid w:val="00D65E96"/>
    <w:rsid w:val="00D65E98"/>
    <w:rsid w:val="00D660AA"/>
    <w:rsid w:val="00D66232"/>
    <w:rsid w:val="00D665C7"/>
    <w:rsid w:val="00D66683"/>
    <w:rsid w:val="00D66859"/>
    <w:rsid w:val="00D66A03"/>
    <w:rsid w:val="00D66AAF"/>
    <w:rsid w:val="00D66B60"/>
    <w:rsid w:val="00D66ED5"/>
    <w:rsid w:val="00D66F16"/>
    <w:rsid w:val="00D66F22"/>
    <w:rsid w:val="00D675F8"/>
    <w:rsid w:val="00D6779E"/>
    <w:rsid w:val="00D67C07"/>
    <w:rsid w:val="00D67C51"/>
    <w:rsid w:val="00D70130"/>
    <w:rsid w:val="00D701CC"/>
    <w:rsid w:val="00D70506"/>
    <w:rsid w:val="00D70617"/>
    <w:rsid w:val="00D707C5"/>
    <w:rsid w:val="00D7081B"/>
    <w:rsid w:val="00D7090C"/>
    <w:rsid w:val="00D70C23"/>
    <w:rsid w:val="00D71113"/>
    <w:rsid w:val="00D71153"/>
    <w:rsid w:val="00D711DA"/>
    <w:rsid w:val="00D71519"/>
    <w:rsid w:val="00D718F9"/>
    <w:rsid w:val="00D71B37"/>
    <w:rsid w:val="00D71CB5"/>
    <w:rsid w:val="00D71D29"/>
    <w:rsid w:val="00D72211"/>
    <w:rsid w:val="00D7226F"/>
    <w:rsid w:val="00D722E1"/>
    <w:rsid w:val="00D72350"/>
    <w:rsid w:val="00D72A2F"/>
    <w:rsid w:val="00D72B69"/>
    <w:rsid w:val="00D72C55"/>
    <w:rsid w:val="00D72D22"/>
    <w:rsid w:val="00D72EF9"/>
    <w:rsid w:val="00D7307B"/>
    <w:rsid w:val="00D73104"/>
    <w:rsid w:val="00D7310E"/>
    <w:rsid w:val="00D7333C"/>
    <w:rsid w:val="00D73434"/>
    <w:rsid w:val="00D73465"/>
    <w:rsid w:val="00D73491"/>
    <w:rsid w:val="00D738FD"/>
    <w:rsid w:val="00D73A2E"/>
    <w:rsid w:val="00D73A8F"/>
    <w:rsid w:val="00D73B44"/>
    <w:rsid w:val="00D73B46"/>
    <w:rsid w:val="00D73D04"/>
    <w:rsid w:val="00D73E64"/>
    <w:rsid w:val="00D73F6F"/>
    <w:rsid w:val="00D740C7"/>
    <w:rsid w:val="00D7424A"/>
    <w:rsid w:val="00D74537"/>
    <w:rsid w:val="00D74759"/>
    <w:rsid w:val="00D74A80"/>
    <w:rsid w:val="00D74A87"/>
    <w:rsid w:val="00D74BB2"/>
    <w:rsid w:val="00D74DF3"/>
    <w:rsid w:val="00D74F9F"/>
    <w:rsid w:val="00D75128"/>
    <w:rsid w:val="00D75953"/>
    <w:rsid w:val="00D75E17"/>
    <w:rsid w:val="00D75EEC"/>
    <w:rsid w:val="00D76025"/>
    <w:rsid w:val="00D764CB"/>
    <w:rsid w:val="00D76559"/>
    <w:rsid w:val="00D769A0"/>
    <w:rsid w:val="00D769D0"/>
    <w:rsid w:val="00D774DA"/>
    <w:rsid w:val="00D7776A"/>
    <w:rsid w:val="00D778DF"/>
    <w:rsid w:val="00D7797D"/>
    <w:rsid w:val="00D77BCA"/>
    <w:rsid w:val="00D800FA"/>
    <w:rsid w:val="00D80478"/>
    <w:rsid w:val="00D8097C"/>
    <w:rsid w:val="00D80A28"/>
    <w:rsid w:val="00D81122"/>
    <w:rsid w:val="00D81304"/>
    <w:rsid w:val="00D815DB"/>
    <w:rsid w:val="00D81B4C"/>
    <w:rsid w:val="00D81BCF"/>
    <w:rsid w:val="00D81E8A"/>
    <w:rsid w:val="00D822FB"/>
    <w:rsid w:val="00D8261B"/>
    <w:rsid w:val="00D82640"/>
    <w:rsid w:val="00D82687"/>
    <w:rsid w:val="00D827F6"/>
    <w:rsid w:val="00D82DE1"/>
    <w:rsid w:val="00D830D9"/>
    <w:rsid w:val="00D83133"/>
    <w:rsid w:val="00D83199"/>
    <w:rsid w:val="00D831E1"/>
    <w:rsid w:val="00D832FF"/>
    <w:rsid w:val="00D835BC"/>
    <w:rsid w:val="00D835C6"/>
    <w:rsid w:val="00D8366D"/>
    <w:rsid w:val="00D836A1"/>
    <w:rsid w:val="00D838B8"/>
    <w:rsid w:val="00D83CC2"/>
    <w:rsid w:val="00D83FF6"/>
    <w:rsid w:val="00D84417"/>
    <w:rsid w:val="00D8484C"/>
    <w:rsid w:val="00D84D34"/>
    <w:rsid w:val="00D84E18"/>
    <w:rsid w:val="00D84F1F"/>
    <w:rsid w:val="00D8515F"/>
    <w:rsid w:val="00D8516B"/>
    <w:rsid w:val="00D8532A"/>
    <w:rsid w:val="00D854DE"/>
    <w:rsid w:val="00D855B4"/>
    <w:rsid w:val="00D85753"/>
    <w:rsid w:val="00D85C11"/>
    <w:rsid w:val="00D86A93"/>
    <w:rsid w:val="00D86F7C"/>
    <w:rsid w:val="00D86F9E"/>
    <w:rsid w:val="00D870F6"/>
    <w:rsid w:val="00D87B7E"/>
    <w:rsid w:val="00D87B82"/>
    <w:rsid w:val="00D87F0C"/>
    <w:rsid w:val="00D9035D"/>
    <w:rsid w:val="00D90657"/>
    <w:rsid w:val="00D90840"/>
    <w:rsid w:val="00D90A20"/>
    <w:rsid w:val="00D90CCD"/>
    <w:rsid w:val="00D90D35"/>
    <w:rsid w:val="00D90DDA"/>
    <w:rsid w:val="00D90EBC"/>
    <w:rsid w:val="00D90FA9"/>
    <w:rsid w:val="00D9101B"/>
    <w:rsid w:val="00D9107E"/>
    <w:rsid w:val="00D911E6"/>
    <w:rsid w:val="00D91206"/>
    <w:rsid w:val="00D916FA"/>
    <w:rsid w:val="00D91AEB"/>
    <w:rsid w:val="00D91B6F"/>
    <w:rsid w:val="00D91B99"/>
    <w:rsid w:val="00D91CCB"/>
    <w:rsid w:val="00D9200D"/>
    <w:rsid w:val="00D92104"/>
    <w:rsid w:val="00D92317"/>
    <w:rsid w:val="00D92627"/>
    <w:rsid w:val="00D9262D"/>
    <w:rsid w:val="00D929F1"/>
    <w:rsid w:val="00D92DD3"/>
    <w:rsid w:val="00D92FB8"/>
    <w:rsid w:val="00D9318F"/>
    <w:rsid w:val="00D93405"/>
    <w:rsid w:val="00D93513"/>
    <w:rsid w:val="00D937B2"/>
    <w:rsid w:val="00D939B0"/>
    <w:rsid w:val="00D93ABF"/>
    <w:rsid w:val="00D93C11"/>
    <w:rsid w:val="00D93C5E"/>
    <w:rsid w:val="00D93CDE"/>
    <w:rsid w:val="00D93CEB"/>
    <w:rsid w:val="00D93EA6"/>
    <w:rsid w:val="00D9414E"/>
    <w:rsid w:val="00D9417D"/>
    <w:rsid w:val="00D94356"/>
    <w:rsid w:val="00D94918"/>
    <w:rsid w:val="00D94AE2"/>
    <w:rsid w:val="00D94AE4"/>
    <w:rsid w:val="00D94BCC"/>
    <w:rsid w:val="00D94C7F"/>
    <w:rsid w:val="00D94FC7"/>
    <w:rsid w:val="00D95016"/>
    <w:rsid w:val="00D95235"/>
    <w:rsid w:val="00D954DF"/>
    <w:rsid w:val="00D95580"/>
    <w:rsid w:val="00D95820"/>
    <w:rsid w:val="00D95AA2"/>
    <w:rsid w:val="00D95AC4"/>
    <w:rsid w:val="00D96266"/>
    <w:rsid w:val="00D962BD"/>
    <w:rsid w:val="00D962F5"/>
    <w:rsid w:val="00D9631A"/>
    <w:rsid w:val="00D96382"/>
    <w:rsid w:val="00D964FD"/>
    <w:rsid w:val="00D966B4"/>
    <w:rsid w:val="00D96AE5"/>
    <w:rsid w:val="00D96D2E"/>
    <w:rsid w:val="00D96D66"/>
    <w:rsid w:val="00D96D9F"/>
    <w:rsid w:val="00D971F6"/>
    <w:rsid w:val="00D978CB"/>
    <w:rsid w:val="00D9797C"/>
    <w:rsid w:val="00D97ABD"/>
    <w:rsid w:val="00D97B37"/>
    <w:rsid w:val="00D97D9E"/>
    <w:rsid w:val="00D97E3B"/>
    <w:rsid w:val="00D97F72"/>
    <w:rsid w:val="00D97F76"/>
    <w:rsid w:val="00DA073C"/>
    <w:rsid w:val="00DA102C"/>
    <w:rsid w:val="00DA120C"/>
    <w:rsid w:val="00DA147D"/>
    <w:rsid w:val="00DA15BF"/>
    <w:rsid w:val="00DA1609"/>
    <w:rsid w:val="00DA19A2"/>
    <w:rsid w:val="00DA1B80"/>
    <w:rsid w:val="00DA1BD7"/>
    <w:rsid w:val="00DA1CCA"/>
    <w:rsid w:val="00DA1DB8"/>
    <w:rsid w:val="00DA1FC8"/>
    <w:rsid w:val="00DA20D2"/>
    <w:rsid w:val="00DA2169"/>
    <w:rsid w:val="00DA2421"/>
    <w:rsid w:val="00DA2516"/>
    <w:rsid w:val="00DA252F"/>
    <w:rsid w:val="00DA25B6"/>
    <w:rsid w:val="00DA25CA"/>
    <w:rsid w:val="00DA274E"/>
    <w:rsid w:val="00DA279F"/>
    <w:rsid w:val="00DA28C7"/>
    <w:rsid w:val="00DA2990"/>
    <w:rsid w:val="00DA2A2F"/>
    <w:rsid w:val="00DA2C10"/>
    <w:rsid w:val="00DA2D63"/>
    <w:rsid w:val="00DA2E6B"/>
    <w:rsid w:val="00DA2F55"/>
    <w:rsid w:val="00DA30D6"/>
    <w:rsid w:val="00DA311D"/>
    <w:rsid w:val="00DA320D"/>
    <w:rsid w:val="00DA32D6"/>
    <w:rsid w:val="00DA33B9"/>
    <w:rsid w:val="00DA3562"/>
    <w:rsid w:val="00DA36A8"/>
    <w:rsid w:val="00DA36B4"/>
    <w:rsid w:val="00DA3938"/>
    <w:rsid w:val="00DA3957"/>
    <w:rsid w:val="00DA3AB2"/>
    <w:rsid w:val="00DA3B41"/>
    <w:rsid w:val="00DA3D6E"/>
    <w:rsid w:val="00DA3F25"/>
    <w:rsid w:val="00DA4081"/>
    <w:rsid w:val="00DA410F"/>
    <w:rsid w:val="00DA443F"/>
    <w:rsid w:val="00DA44F1"/>
    <w:rsid w:val="00DA4529"/>
    <w:rsid w:val="00DA47F2"/>
    <w:rsid w:val="00DA4B7D"/>
    <w:rsid w:val="00DA4C9E"/>
    <w:rsid w:val="00DA510B"/>
    <w:rsid w:val="00DA51E5"/>
    <w:rsid w:val="00DA522F"/>
    <w:rsid w:val="00DA537E"/>
    <w:rsid w:val="00DA5C39"/>
    <w:rsid w:val="00DA5C65"/>
    <w:rsid w:val="00DA5D5E"/>
    <w:rsid w:val="00DA604B"/>
    <w:rsid w:val="00DA662D"/>
    <w:rsid w:val="00DA6700"/>
    <w:rsid w:val="00DA6804"/>
    <w:rsid w:val="00DA68F5"/>
    <w:rsid w:val="00DA6F9E"/>
    <w:rsid w:val="00DA71D7"/>
    <w:rsid w:val="00DA7BD3"/>
    <w:rsid w:val="00DA7C35"/>
    <w:rsid w:val="00DB00E4"/>
    <w:rsid w:val="00DB06BC"/>
    <w:rsid w:val="00DB0924"/>
    <w:rsid w:val="00DB0A87"/>
    <w:rsid w:val="00DB0BEE"/>
    <w:rsid w:val="00DB109E"/>
    <w:rsid w:val="00DB10ED"/>
    <w:rsid w:val="00DB164D"/>
    <w:rsid w:val="00DB192A"/>
    <w:rsid w:val="00DB1C80"/>
    <w:rsid w:val="00DB1D42"/>
    <w:rsid w:val="00DB1E74"/>
    <w:rsid w:val="00DB1E95"/>
    <w:rsid w:val="00DB201E"/>
    <w:rsid w:val="00DB204B"/>
    <w:rsid w:val="00DB2194"/>
    <w:rsid w:val="00DB2600"/>
    <w:rsid w:val="00DB26C5"/>
    <w:rsid w:val="00DB2787"/>
    <w:rsid w:val="00DB2820"/>
    <w:rsid w:val="00DB2939"/>
    <w:rsid w:val="00DB2CD5"/>
    <w:rsid w:val="00DB2DD9"/>
    <w:rsid w:val="00DB2E28"/>
    <w:rsid w:val="00DB2E67"/>
    <w:rsid w:val="00DB3312"/>
    <w:rsid w:val="00DB380E"/>
    <w:rsid w:val="00DB3C99"/>
    <w:rsid w:val="00DB4081"/>
    <w:rsid w:val="00DB426D"/>
    <w:rsid w:val="00DB434B"/>
    <w:rsid w:val="00DB4BE8"/>
    <w:rsid w:val="00DB4ED2"/>
    <w:rsid w:val="00DB4F56"/>
    <w:rsid w:val="00DB5158"/>
    <w:rsid w:val="00DB5189"/>
    <w:rsid w:val="00DB51B1"/>
    <w:rsid w:val="00DB5387"/>
    <w:rsid w:val="00DB5594"/>
    <w:rsid w:val="00DB5645"/>
    <w:rsid w:val="00DB56B2"/>
    <w:rsid w:val="00DB57E8"/>
    <w:rsid w:val="00DB5BEC"/>
    <w:rsid w:val="00DB5D15"/>
    <w:rsid w:val="00DB5D2D"/>
    <w:rsid w:val="00DB5EF7"/>
    <w:rsid w:val="00DB605E"/>
    <w:rsid w:val="00DB6168"/>
    <w:rsid w:val="00DB61D3"/>
    <w:rsid w:val="00DB631E"/>
    <w:rsid w:val="00DB6756"/>
    <w:rsid w:val="00DB67DC"/>
    <w:rsid w:val="00DB6920"/>
    <w:rsid w:val="00DB709E"/>
    <w:rsid w:val="00DB70D8"/>
    <w:rsid w:val="00DB717C"/>
    <w:rsid w:val="00DB72C8"/>
    <w:rsid w:val="00DB754A"/>
    <w:rsid w:val="00DB76AA"/>
    <w:rsid w:val="00DB7962"/>
    <w:rsid w:val="00DB7988"/>
    <w:rsid w:val="00DB7B3B"/>
    <w:rsid w:val="00DB7DA2"/>
    <w:rsid w:val="00DB7E38"/>
    <w:rsid w:val="00DC0097"/>
    <w:rsid w:val="00DC00BF"/>
    <w:rsid w:val="00DC0207"/>
    <w:rsid w:val="00DC02E9"/>
    <w:rsid w:val="00DC0469"/>
    <w:rsid w:val="00DC046E"/>
    <w:rsid w:val="00DC05DD"/>
    <w:rsid w:val="00DC0636"/>
    <w:rsid w:val="00DC0B3D"/>
    <w:rsid w:val="00DC0BE4"/>
    <w:rsid w:val="00DC0FC3"/>
    <w:rsid w:val="00DC1013"/>
    <w:rsid w:val="00DC11C1"/>
    <w:rsid w:val="00DC1550"/>
    <w:rsid w:val="00DC15D6"/>
    <w:rsid w:val="00DC1721"/>
    <w:rsid w:val="00DC17CB"/>
    <w:rsid w:val="00DC199D"/>
    <w:rsid w:val="00DC19E4"/>
    <w:rsid w:val="00DC1AAB"/>
    <w:rsid w:val="00DC1CC3"/>
    <w:rsid w:val="00DC1E89"/>
    <w:rsid w:val="00DC22BE"/>
    <w:rsid w:val="00DC25E9"/>
    <w:rsid w:val="00DC261E"/>
    <w:rsid w:val="00DC271C"/>
    <w:rsid w:val="00DC27C9"/>
    <w:rsid w:val="00DC2A83"/>
    <w:rsid w:val="00DC2C04"/>
    <w:rsid w:val="00DC2D8B"/>
    <w:rsid w:val="00DC3108"/>
    <w:rsid w:val="00DC3110"/>
    <w:rsid w:val="00DC334F"/>
    <w:rsid w:val="00DC33AE"/>
    <w:rsid w:val="00DC3632"/>
    <w:rsid w:val="00DC37BB"/>
    <w:rsid w:val="00DC383B"/>
    <w:rsid w:val="00DC3888"/>
    <w:rsid w:val="00DC3889"/>
    <w:rsid w:val="00DC3A4E"/>
    <w:rsid w:val="00DC3BA7"/>
    <w:rsid w:val="00DC3C82"/>
    <w:rsid w:val="00DC3D2F"/>
    <w:rsid w:val="00DC3D31"/>
    <w:rsid w:val="00DC3E64"/>
    <w:rsid w:val="00DC4498"/>
    <w:rsid w:val="00DC47A8"/>
    <w:rsid w:val="00DC49AB"/>
    <w:rsid w:val="00DC4BF0"/>
    <w:rsid w:val="00DC4F47"/>
    <w:rsid w:val="00DC5132"/>
    <w:rsid w:val="00DC53CB"/>
    <w:rsid w:val="00DC58BA"/>
    <w:rsid w:val="00DC5F30"/>
    <w:rsid w:val="00DC5FBC"/>
    <w:rsid w:val="00DC6110"/>
    <w:rsid w:val="00DC6373"/>
    <w:rsid w:val="00DC6466"/>
    <w:rsid w:val="00DC669C"/>
    <w:rsid w:val="00DC6914"/>
    <w:rsid w:val="00DC6A91"/>
    <w:rsid w:val="00DC6F1B"/>
    <w:rsid w:val="00DC6F96"/>
    <w:rsid w:val="00DC6FE2"/>
    <w:rsid w:val="00DC7406"/>
    <w:rsid w:val="00DC76F7"/>
    <w:rsid w:val="00DC7703"/>
    <w:rsid w:val="00DC7820"/>
    <w:rsid w:val="00DC7926"/>
    <w:rsid w:val="00DC7B2B"/>
    <w:rsid w:val="00DC7C5D"/>
    <w:rsid w:val="00DC7D6E"/>
    <w:rsid w:val="00DC7D8C"/>
    <w:rsid w:val="00DC7FEE"/>
    <w:rsid w:val="00DD01D3"/>
    <w:rsid w:val="00DD0411"/>
    <w:rsid w:val="00DD1103"/>
    <w:rsid w:val="00DD1899"/>
    <w:rsid w:val="00DD18E8"/>
    <w:rsid w:val="00DD199A"/>
    <w:rsid w:val="00DD1CC6"/>
    <w:rsid w:val="00DD1D41"/>
    <w:rsid w:val="00DD1D95"/>
    <w:rsid w:val="00DD1E3C"/>
    <w:rsid w:val="00DD1E3D"/>
    <w:rsid w:val="00DD1EE3"/>
    <w:rsid w:val="00DD20F3"/>
    <w:rsid w:val="00DD22DD"/>
    <w:rsid w:val="00DD2CCE"/>
    <w:rsid w:val="00DD2DE3"/>
    <w:rsid w:val="00DD2E0E"/>
    <w:rsid w:val="00DD2EB7"/>
    <w:rsid w:val="00DD2FE6"/>
    <w:rsid w:val="00DD30D9"/>
    <w:rsid w:val="00DD317C"/>
    <w:rsid w:val="00DD3656"/>
    <w:rsid w:val="00DD3706"/>
    <w:rsid w:val="00DD3DC0"/>
    <w:rsid w:val="00DD3E0A"/>
    <w:rsid w:val="00DD3F1C"/>
    <w:rsid w:val="00DD4131"/>
    <w:rsid w:val="00DD4212"/>
    <w:rsid w:val="00DD429C"/>
    <w:rsid w:val="00DD45A8"/>
    <w:rsid w:val="00DD4B46"/>
    <w:rsid w:val="00DD4BBD"/>
    <w:rsid w:val="00DD517B"/>
    <w:rsid w:val="00DD5708"/>
    <w:rsid w:val="00DD586B"/>
    <w:rsid w:val="00DD5A1E"/>
    <w:rsid w:val="00DD5BC6"/>
    <w:rsid w:val="00DD6092"/>
    <w:rsid w:val="00DD64CE"/>
    <w:rsid w:val="00DD67B9"/>
    <w:rsid w:val="00DD6CB6"/>
    <w:rsid w:val="00DD6CD8"/>
    <w:rsid w:val="00DD6E51"/>
    <w:rsid w:val="00DD70B4"/>
    <w:rsid w:val="00DD732D"/>
    <w:rsid w:val="00DD76BE"/>
    <w:rsid w:val="00DD78F4"/>
    <w:rsid w:val="00DD7935"/>
    <w:rsid w:val="00DD7CBE"/>
    <w:rsid w:val="00DD7D2F"/>
    <w:rsid w:val="00DE0142"/>
    <w:rsid w:val="00DE0351"/>
    <w:rsid w:val="00DE03E8"/>
    <w:rsid w:val="00DE0476"/>
    <w:rsid w:val="00DE06D4"/>
    <w:rsid w:val="00DE0D22"/>
    <w:rsid w:val="00DE0F3F"/>
    <w:rsid w:val="00DE120A"/>
    <w:rsid w:val="00DE1544"/>
    <w:rsid w:val="00DE167C"/>
    <w:rsid w:val="00DE18DA"/>
    <w:rsid w:val="00DE18E9"/>
    <w:rsid w:val="00DE1A8B"/>
    <w:rsid w:val="00DE1B19"/>
    <w:rsid w:val="00DE1D4E"/>
    <w:rsid w:val="00DE209F"/>
    <w:rsid w:val="00DE23D1"/>
    <w:rsid w:val="00DE245D"/>
    <w:rsid w:val="00DE24D9"/>
    <w:rsid w:val="00DE25E7"/>
    <w:rsid w:val="00DE27C4"/>
    <w:rsid w:val="00DE2882"/>
    <w:rsid w:val="00DE2896"/>
    <w:rsid w:val="00DE2A8C"/>
    <w:rsid w:val="00DE2B87"/>
    <w:rsid w:val="00DE2D53"/>
    <w:rsid w:val="00DE2DAA"/>
    <w:rsid w:val="00DE3510"/>
    <w:rsid w:val="00DE3632"/>
    <w:rsid w:val="00DE3691"/>
    <w:rsid w:val="00DE3851"/>
    <w:rsid w:val="00DE3991"/>
    <w:rsid w:val="00DE39A8"/>
    <w:rsid w:val="00DE3C67"/>
    <w:rsid w:val="00DE3ECF"/>
    <w:rsid w:val="00DE4039"/>
    <w:rsid w:val="00DE42C9"/>
    <w:rsid w:val="00DE439F"/>
    <w:rsid w:val="00DE4451"/>
    <w:rsid w:val="00DE4606"/>
    <w:rsid w:val="00DE46BC"/>
    <w:rsid w:val="00DE46C3"/>
    <w:rsid w:val="00DE4718"/>
    <w:rsid w:val="00DE4832"/>
    <w:rsid w:val="00DE4F7D"/>
    <w:rsid w:val="00DE53AE"/>
    <w:rsid w:val="00DE53B0"/>
    <w:rsid w:val="00DE543F"/>
    <w:rsid w:val="00DE5534"/>
    <w:rsid w:val="00DE55C8"/>
    <w:rsid w:val="00DE5BB5"/>
    <w:rsid w:val="00DE6175"/>
    <w:rsid w:val="00DE61D3"/>
    <w:rsid w:val="00DE6368"/>
    <w:rsid w:val="00DE6431"/>
    <w:rsid w:val="00DE67B2"/>
    <w:rsid w:val="00DE6B37"/>
    <w:rsid w:val="00DE6F53"/>
    <w:rsid w:val="00DE6F63"/>
    <w:rsid w:val="00DE78CF"/>
    <w:rsid w:val="00DE7925"/>
    <w:rsid w:val="00DE7953"/>
    <w:rsid w:val="00DE7AEE"/>
    <w:rsid w:val="00DE7FE2"/>
    <w:rsid w:val="00DF0341"/>
    <w:rsid w:val="00DF0457"/>
    <w:rsid w:val="00DF0485"/>
    <w:rsid w:val="00DF0C14"/>
    <w:rsid w:val="00DF0E8F"/>
    <w:rsid w:val="00DF0F44"/>
    <w:rsid w:val="00DF11C3"/>
    <w:rsid w:val="00DF11DC"/>
    <w:rsid w:val="00DF1347"/>
    <w:rsid w:val="00DF15C2"/>
    <w:rsid w:val="00DF1664"/>
    <w:rsid w:val="00DF16DC"/>
    <w:rsid w:val="00DF178A"/>
    <w:rsid w:val="00DF18B9"/>
    <w:rsid w:val="00DF1ADB"/>
    <w:rsid w:val="00DF1CA2"/>
    <w:rsid w:val="00DF1CC2"/>
    <w:rsid w:val="00DF1CEC"/>
    <w:rsid w:val="00DF1D3E"/>
    <w:rsid w:val="00DF2180"/>
    <w:rsid w:val="00DF21AE"/>
    <w:rsid w:val="00DF2426"/>
    <w:rsid w:val="00DF26B6"/>
    <w:rsid w:val="00DF2884"/>
    <w:rsid w:val="00DF2888"/>
    <w:rsid w:val="00DF2C50"/>
    <w:rsid w:val="00DF2CF4"/>
    <w:rsid w:val="00DF30D1"/>
    <w:rsid w:val="00DF3689"/>
    <w:rsid w:val="00DF382B"/>
    <w:rsid w:val="00DF38B2"/>
    <w:rsid w:val="00DF38EC"/>
    <w:rsid w:val="00DF3E8D"/>
    <w:rsid w:val="00DF44F4"/>
    <w:rsid w:val="00DF48C9"/>
    <w:rsid w:val="00DF48D1"/>
    <w:rsid w:val="00DF4BDA"/>
    <w:rsid w:val="00DF4EF2"/>
    <w:rsid w:val="00DF5373"/>
    <w:rsid w:val="00DF53FE"/>
    <w:rsid w:val="00DF584C"/>
    <w:rsid w:val="00DF5A7C"/>
    <w:rsid w:val="00DF5B11"/>
    <w:rsid w:val="00DF5E5C"/>
    <w:rsid w:val="00DF606C"/>
    <w:rsid w:val="00DF64E5"/>
    <w:rsid w:val="00DF6664"/>
    <w:rsid w:val="00DF6694"/>
    <w:rsid w:val="00DF67FF"/>
    <w:rsid w:val="00DF6B48"/>
    <w:rsid w:val="00DF6CDF"/>
    <w:rsid w:val="00DF6F66"/>
    <w:rsid w:val="00DF6F87"/>
    <w:rsid w:val="00DF6FC1"/>
    <w:rsid w:val="00DF71D2"/>
    <w:rsid w:val="00DF73C7"/>
    <w:rsid w:val="00DF75E9"/>
    <w:rsid w:val="00DF77D2"/>
    <w:rsid w:val="00DF781D"/>
    <w:rsid w:val="00DF790B"/>
    <w:rsid w:val="00DF7ADB"/>
    <w:rsid w:val="00DF7AEF"/>
    <w:rsid w:val="00E00236"/>
    <w:rsid w:val="00E004D2"/>
    <w:rsid w:val="00E005C4"/>
    <w:rsid w:val="00E0069C"/>
    <w:rsid w:val="00E00904"/>
    <w:rsid w:val="00E00BFB"/>
    <w:rsid w:val="00E00E9A"/>
    <w:rsid w:val="00E00FD3"/>
    <w:rsid w:val="00E012CC"/>
    <w:rsid w:val="00E013AC"/>
    <w:rsid w:val="00E014DC"/>
    <w:rsid w:val="00E01612"/>
    <w:rsid w:val="00E01684"/>
    <w:rsid w:val="00E0169E"/>
    <w:rsid w:val="00E019B3"/>
    <w:rsid w:val="00E01DDB"/>
    <w:rsid w:val="00E024DD"/>
    <w:rsid w:val="00E029B5"/>
    <w:rsid w:val="00E02B29"/>
    <w:rsid w:val="00E02CD3"/>
    <w:rsid w:val="00E02F49"/>
    <w:rsid w:val="00E0300A"/>
    <w:rsid w:val="00E0345B"/>
    <w:rsid w:val="00E03461"/>
    <w:rsid w:val="00E03FD9"/>
    <w:rsid w:val="00E0402C"/>
    <w:rsid w:val="00E043AA"/>
    <w:rsid w:val="00E04679"/>
    <w:rsid w:val="00E04800"/>
    <w:rsid w:val="00E04AC9"/>
    <w:rsid w:val="00E04BD8"/>
    <w:rsid w:val="00E04C10"/>
    <w:rsid w:val="00E04D95"/>
    <w:rsid w:val="00E04E2B"/>
    <w:rsid w:val="00E051F5"/>
    <w:rsid w:val="00E05A4F"/>
    <w:rsid w:val="00E0628B"/>
    <w:rsid w:val="00E0629E"/>
    <w:rsid w:val="00E062DF"/>
    <w:rsid w:val="00E063C6"/>
    <w:rsid w:val="00E063C8"/>
    <w:rsid w:val="00E063ED"/>
    <w:rsid w:val="00E065AF"/>
    <w:rsid w:val="00E06624"/>
    <w:rsid w:val="00E06C28"/>
    <w:rsid w:val="00E06D6E"/>
    <w:rsid w:val="00E070EF"/>
    <w:rsid w:val="00E0719C"/>
    <w:rsid w:val="00E07501"/>
    <w:rsid w:val="00E0755C"/>
    <w:rsid w:val="00E076F4"/>
    <w:rsid w:val="00E07701"/>
    <w:rsid w:val="00E077A3"/>
    <w:rsid w:val="00E07990"/>
    <w:rsid w:val="00E07AEB"/>
    <w:rsid w:val="00E07B1C"/>
    <w:rsid w:val="00E10196"/>
    <w:rsid w:val="00E10504"/>
    <w:rsid w:val="00E10759"/>
    <w:rsid w:val="00E10C61"/>
    <w:rsid w:val="00E10D67"/>
    <w:rsid w:val="00E10DB7"/>
    <w:rsid w:val="00E10F42"/>
    <w:rsid w:val="00E113A2"/>
    <w:rsid w:val="00E11442"/>
    <w:rsid w:val="00E11AA0"/>
    <w:rsid w:val="00E11F6E"/>
    <w:rsid w:val="00E11FC5"/>
    <w:rsid w:val="00E1220B"/>
    <w:rsid w:val="00E1220C"/>
    <w:rsid w:val="00E1238A"/>
    <w:rsid w:val="00E1248B"/>
    <w:rsid w:val="00E124F6"/>
    <w:rsid w:val="00E12974"/>
    <w:rsid w:val="00E12B17"/>
    <w:rsid w:val="00E13156"/>
    <w:rsid w:val="00E13206"/>
    <w:rsid w:val="00E132E3"/>
    <w:rsid w:val="00E1344C"/>
    <w:rsid w:val="00E1360B"/>
    <w:rsid w:val="00E13A2F"/>
    <w:rsid w:val="00E13C69"/>
    <w:rsid w:val="00E13D69"/>
    <w:rsid w:val="00E13E25"/>
    <w:rsid w:val="00E13FED"/>
    <w:rsid w:val="00E1414D"/>
    <w:rsid w:val="00E1420E"/>
    <w:rsid w:val="00E14ADE"/>
    <w:rsid w:val="00E14BCB"/>
    <w:rsid w:val="00E14D89"/>
    <w:rsid w:val="00E14DB9"/>
    <w:rsid w:val="00E14F47"/>
    <w:rsid w:val="00E1539B"/>
    <w:rsid w:val="00E153D1"/>
    <w:rsid w:val="00E15462"/>
    <w:rsid w:val="00E15691"/>
    <w:rsid w:val="00E158A1"/>
    <w:rsid w:val="00E15B1E"/>
    <w:rsid w:val="00E15EFB"/>
    <w:rsid w:val="00E15F8C"/>
    <w:rsid w:val="00E15FA8"/>
    <w:rsid w:val="00E1605C"/>
    <w:rsid w:val="00E1683F"/>
    <w:rsid w:val="00E16C61"/>
    <w:rsid w:val="00E16D3D"/>
    <w:rsid w:val="00E16E5E"/>
    <w:rsid w:val="00E16E94"/>
    <w:rsid w:val="00E1779C"/>
    <w:rsid w:val="00E17A5F"/>
    <w:rsid w:val="00E17F9F"/>
    <w:rsid w:val="00E20587"/>
    <w:rsid w:val="00E20664"/>
    <w:rsid w:val="00E206EF"/>
    <w:rsid w:val="00E207C7"/>
    <w:rsid w:val="00E209ED"/>
    <w:rsid w:val="00E20A6C"/>
    <w:rsid w:val="00E20E03"/>
    <w:rsid w:val="00E20F17"/>
    <w:rsid w:val="00E21041"/>
    <w:rsid w:val="00E21226"/>
    <w:rsid w:val="00E21269"/>
    <w:rsid w:val="00E2127C"/>
    <w:rsid w:val="00E21581"/>
    <w:rsid w:val="00E218D8"/>
    <w:rsid w:val="00E21C57"/>
    <w:rsid w:val="00E223BF"/>
    <w:rsid w:val="00E224C3"/>
    <w:rsid w:val="00E2262D"/>
    <w:rsid w:val="00E22ABC"/>
    <w:rsid w:val="00E22BD6"/>
    <w:rsid w:val="00E22CF3"/>
    <w:rsid w:val="00E22D03"/>
    <w:rsid w:val="00E22E65"/>
    <w:rsid w:val="00E22EEA"/>
    <w:rsid w:val="00E233EE"/>
    <w:rsid w:val="00E23672"/>
    <w:rsid w:val="00E2383D"/>
    <w:rsid w:val="00E23A50"/>
    <w:rsid w:val="00E23BBC"/>
    <w:rsid w:val="00E23D9C"/>
    <w:rsid w:val="00E24055"/>
    <w:rsid w:val="00E24056"/>
    <w:rsid w:val="00E24388"/>
    <w:rsid w:val="00E24398"/>
    <w:rsid w:val="00E24727"/>
    <w:rsid w:val="00E24910"/>
    <w:rsid w:val="00E25394"/>
    <w:rsid w:val="00E25BB9"/>
    <w:rsid w:val="00E25CC6"/>
    <w:rsid w:val="00E25D50"/>
    <w:rsid w:val="00E25F83"/>
    <w:rsid w:val="00E26032"/>
    <w:rsid w:val="00E260A5"/>
    <w:rsid w:val="00E26849"/>
    <w:rsid w:val="00E26A0C"/>
    <w:rsid w:val="00E26B58"/>
    <w:rsid w:val="00E26F1B"/>
    <w:rsid w:val="00E26FF5"/>
    <w:rsid w:val="00E2705C"/>
    <w:rsid w:val="00E27155"/>
    <w:rsid w:val="00E27375"/>
    <w:rsid w:val="00E273CC"/>
    <w:rsid w:val="00E27771"/>
    <w:rsid w:val="00E27922"/>
    <w:rsid w:val="00E27A81"/>
    <w:rsid w:val="00E27BF2"/>
    <w:rsid w:val="00E27CE1"/>
    <w:rsid w:val="00E300F6"/>
    <w:rsid w:val="00E30234"/>
    <w:rsid w:val="00E302D2"/>
    <w:rsid w:val="00E3035E"/>
    <w:rsid w:val="00E30404"/>
    <w:rsid w:val="00E30978"/>
    <w:rsid w:val="00E30AF6"/>
    <w:rsid w:val="00E30AFE"/>
    <w:rsid w:val="00E30D59"/>
    <w:rsid w:val="00E30D66"/>
    <w:rsid w:val="00E30E83"/>
    <w:rsid w:val="00E31049"/>
    <w:rsid w:val="00E314A6"/>
    <w:rsid w:val="00E315CD"/>
    <w:rsid w:val="00E318B1"/>
    <w:rsid w:val="00E3190F"/>
    <w:rsid w:val="00E31A04"/>
    <w:rsid w:val="00E31AE0"/>
    <w:rsid w:val="00E31B0F"/>
    <w:rsid w:val="00E31B95"/>
    <w:rsid w:val="00E31F27"/>
    <w:rsid w:val="00E3217F"/>
    <w:rsid w:val="00E321B3"/>
    <w:rsid w:val="00E323F7"/>
    <w:rsid w:val="00E32477"/>
    <w:rsid w:val="00E325C4"/>
    <w:rsid w:val="00E3286F"/>
    <w:rsid w:val="00E32A78"/>
    <w:rsid w:val="00E32A8A"/>
    <w:rsid w:val="00E33047"/>
    <w:rsid w:val="00E33059"/>
    <w:rsid w:val="00E333E6"/>
    <w:rsid w:val="00E3344B"/>
    <w:rsid w:val="00E3359C"/>
    <w:rsid w:val="00E335A5"/>
    <w:rsid w:val="00E3361D"/>
    <w:rsid w:val="00E336E8"/>
    <w:rsid w:val="00E33722"/>
    <w:rsid w:val="00E3378A"/>
    <w:rsid w:val="00E337EB"/>
    <w:rsid w:val="00E33827"/>
    <w:rsid w:val="00E33A25"/>
    <w:rsid w:val="00E33E76"/>
    <w:rsid w:val="00E33F8D"/>
    <w:rsid w:val="00E34587"/>
    <w:rsid w:val="00E34635"/>
    <w:rsid w:val="00E3479A"/>
    <w:rsid w:val="00E347C6"/>
    <w:rsid w:val="00E348FA"/>
    <w:rsid w:val="00E34AA6"/>
    <w:rsid w:val="00E34AB6"/>
    <w:rsid w:val="00E34D3F"/>
    <w:rsid w:val="00E34E83"/>
    <w:rsid w:val="00E350DA"/>
    <w:rsid w:val="00E35170"/>
    <w:rsid w:val="00E351A6"/>
    <w:rsid w:val="00E35402"/>
    <w:rsid w:val="00E35826"/>
    <w:rsid w:val="00E359B8"/>
    <w:rsid w:val="00E35D15"/>
    <w:rsid w:val="00E35D9B"/>
    <w:rsid w:val="00E362FA"/>
    <w:rsid w:val="00E3635B"/>
    <w:rsid w:val="00E367AB"/>
    <w:rsid w:val="00E368AC"/>
    <w:rsid w:val="00E368BB"/>
    <w:rsid w:val="00E36B5A"/>
    <w:rsid w:val="00E36C08"/>
    <w:rsid w:val="00E36E2B"/>
    <w:rsid w:val="00E3705E"/>
    <w:rsid w:val="00E374A9"/>
    <w:rsid w:val="00E37598"/>
    <w:rsid w:val="00E376F7"/>
    <w:rsid w:val="00E37B2A"/>
    <w:rsid w:val="00E37B6D"/>
    <w:rsid w:val="00E37B6F"/>
    <w:rsid w:val="00E37E4E"/>
    <w:rsid w:val="00E37FF6"/>
    <w:rsid w:val="00E40960"/>
    <w:rsid w:val="00E41118"/>
    <w:rsid w:val="00E41125"/>
    <w:rsid w:val="00E41327"/>
    <w:rsid w:val="00E413F1"/>
    <w:rsid w:val="00E41584"/>
    <w:rsid w:val="00E4175F"/>
    <w:rsid w:val="00E41778"/>
    <w:rsid w:val="00E4177C"/>
    <w:rsid w:val="00E4186D"/>
    <w:rsid w:val="00E419E4"/>
    <w:rsid w:val="00E41AEC"/>
    <w:rsid w:val="00E41B52"/>
    <w:rsid w:val="00E41CB8"/>
    <w:rsid w:val="00E41E78"/>
    <w:rsid w:val="00E4206D"/>
    <w:rsid w:val="00E426E9"/>
    <w:rsid w:val="00E43002"/>
    <w:rsid w:val="00E434C9"/>
    <w:rsid w:val="00E4369E"/>
    <w:rsid w:val="00E436AD"/>
    <w:rsid w:val="00E43729"/>
    <w:rsid w:val="00E43E07"/>
    <w:rsid w:val="00E44166"/>
    <w:rsid w:val="00E443A2"/>
    <w:rsid w:val="00E4469C"/>
    <w:rsid w:val="00E44753"/>
    <w:rsid w:val="00E44815"/>
    <w:rsid w:val="00E4488D"/>
    <w:rsid w:val="00E44CD3"/>
    <w:rsid w:val="00E44CF7"/>
    <w:rsid w:val="00E44F4A"/>
    <w:rsid w:val="00E45175"/>
    <w:rsid w:val="00E4524B"/>
    <w:rsid w:val="00E4539A"/>
    <w:rsid w:val="00E45409"/>
    <w:rsid w:val="00E4579E"/>
    <w:rsid w:val="00E457EC"/>
    <w:rsid w:val="00E45879"/>
    <w:rsid w:val="00E45A28"/>
    <w:rsid w:val="00E45ECC"/>
    <w:rsid w:val="00E4666D"/>
    <w:rsid w:val="00E466E9"/>
    <w:rsid w:val="00E467D1"/>
    <w:rsid w:val="00E46A2A"/>
    <w:rsid w:val="00E46AC4"/>
    <w:rsid w:val="00E46E37"/>
    <w:rsid w:val="00E46F33"/>
    <w:rsid w:val="00E46F6D"/>
    <w:rsid w:val="00E47037"/>
    <w:rsid w:val="00E479B5"/>
    <w:rsid w:val="00E47CF1"/>
    <w:rsid w:val="00E47F3E"/>
    <w:rsid w:val="00E47FA5"/>
    <w:rsid w:val="00E47FD9"/>
    <w:rsid w:val="00E5008B"/>
    <w:rsid w:val="00E5025D"/>
    <w:rsid w:val="00E503FC"/>
    <w:rsid w:val="00E50974"/>
    <w:rsid w:val="00E50E1D"/>
    <w:rsid w:val="00E511A8"/>
    <w:rsid w:val="00E512AD"/>
    <w:rsid w:val="00E51636"/>
    <w:rsid w:val="00E51714"/>
    <w:rsid w:val="00E51D59"/>
    <w:rsid w:val="00E5204B"/>
    <w:rsid w:val="00E52096"/>
    <w:rsid w:val="00E52107"/>
    <w:rsid w:val="00E523CA"/>
    <w:rsid w:val="00E528C4"/>
    <w:rsid w:val="00E52917"/>
    <w:rsid w:val="00E52963"/>
    <w:rsid w:val="00E52A1A"/>
    <w:rsid w:val="00E52DEE"/>
    <w:rsid w:val="00E53035"/>
    <w:rsid w:val="00E5342F"/>
    <w:rsid w:val="00E5394E"/>
    <w:rsid w:val="00E53957"/>
    <w:rsid w:val="00E53AA0"/>
    <w:rsid w:val="00E53B55"/>
    <w:rsid w:val="00E53C3A"/>
    <w:rsid w:val="00E53D00"/>
    <w:rsid w:val="00E543AF"/>
    <w:rsid w:val="00E5447C"/>
    <w:rsid w:val="00E5461C"/>
    <w:rsid w:val="00E54848"/>
    <w:rsid w:val="00E54A4D"/>
    <w:rsid w:val="00E54A5F"/>
    <w:rsid w:val="00E54C4B"/>
    <w:rsid w:val="00E54FF5"/>
    <w:rsid w:val="00E5540E"/>
    <w:rsid w:val="00E55494"/>
    <w:rsid w:val="00E55BC0"/>
    <w:rsid w:val="00E55C5B"/>
    <w:rsid w:val="00E55CE1"/>
    <w:rsid w:val="00E55CF2"/>
    <w:rsid w:val="00E55EE8"/>
    <w:rsid w:val="00E56178"/>
    <w:rsid w:val="00E56271"/>
    <w:rsid w:val="00E563FC"/>
    <w:rsid w:val="00E56444"/>
    <w:rsid w:val="00E56677"/>
    <w:rsid w:val="00E5668B"/>
    <w:rsid w:val="00E569B6"/>
    <w:rsid w:val="00E56C84"/>
    <w:rsid w:val="00E56E19"/>
    <w:rsid w:val="00E57118"/>
    <w:rsid w:val="00E5723E"/>
    <w:rsid w:val="00E57276"/>
    <w:rsid w:val="00E5758C"/>
    <w:rsid w:val="00E5763C"/>
    <w:rsid w:val="00E577DC"/>
    <w:rsid w:val="00E57858"/>
    <w:rsid w:val="00E57E1A"/>
    <w:rsid w:val="00E60172"/>
    <w:rsid w:val="00E604D7"/>
    <w:rsid w:val="00E6060E"/>
    <w:rsid w:val="00E60864"/>
    <w:rsid w:val="00E60B39"/>
    <w:rsid w:val="00E60BA0"/>
    <w:rsid w:val="00E60EF8"/>
    <w:rsid w:val="00E60F9C"/>
    <w:rsid w:val="00E6145E"/>
    <w:rsid w:val="00E614A9"/>
    <w:rsid w:val="00E6198E"/>
    <w:rsid w:val="00E61A93"/>
    <w:rsid w:val="00E61C09"/>
    <w:rsid w:val="00E6202A"/>
    <w:rsid w:val="00E62125"/>
    <w:rsid w:val="00E62279"/>
    <w:rsid w:val="00E623F4"/>
    <w:rsid w:val="00E62594"/>
    <w:rsid w:val="00E62709"/>
    <w:rsid w:val="00E62990"/>
    <w:rsid w:val="00E62D08"/>
    <w:rsid w:val="00E62F97"/>
    <w:rsid w:val="00E63415"/>
    <w:rsid w:val="00E63680"/>
    <w:rsid w:val="00E636D0"/>
    <w:rsid w:val="00E636F6"/>
    <w:rsid w:val="00E638AB"/>
    <w:rsid w:val="00E638FC"/>
    <w:rsid w:val="00E63923"/>
    <w:rsid w:val="00E63B85"/>
    <w:rsid w:val="00E63BBB"/>
    <w:rsid w:val="00E63F21"/>
    <w:rsid w:val="00E6402C"/>
    <w:rsid w:val="00E64346"/>
    <w:rsid w:val="00E64347"/>
    <w:rsid w:val="00E6473B"/>
    <w:rsid w:val="00E6479C"/>
    <w:rsid w:val="00E647DF"/>
    <w:rsid w:val="00E64D20"/>
    <w:rsid w:val="00E64D5A"/>
    <w:rsid w:val="00E64F33"/>
    <w:rsid w:val="00E6520A"/>
    <w:rsid w:val="00E652C8"/>
    <w:rsid w:val="00E655C2"/>
    <w:rsid w:val="00E65762"/>
    <w:rsid w:val="00E658EC"/>
    <w:rsid w:val="00E6595B"/>
    <w:rsid w:val="00E65F23"/>
    <w:rsid w:val="00E65F99"/>
    <w:rsid w:val="00E6612B"/>
    <w:rsid w:val="00E662C6"/>
    <w:rsid w:val="00E66704"/>
    <w:rsid w:val="00E66886"/>
    <w:rsid w:val="00E66940"/>
    <w:rsid w:val="00E669F2"/>
    <w:rsid w:val="00E66DF9"/>
    <w:rsid w:val="00E671E4"/>
    <w:rsid w:val="00E67602"/>
    <w:rsid w:val="00E6778B"/>
    <w:rsid w:val="00E6782B"/>
    <w:rsid w:val="00E67849"/>
    <w:rsid w:val="00E678DD"/>
    <w:rsid w:val="00E67B8D"/>
    <w:rsid w:val="00E67DAC"/>
    <w:rsid w:val="00E67E69"/>
    <w:rsid w:val="00E70513"/>
    <w:rsid w:val="00E705D8"/>
    <w:rsid w:val="00E70970"/>
    <w:rsid w:val="00E70E43"/>
    <w:rsid w:val="00E7103C"/>
    <w:rsid w:val="00E7135D"/>
    <w:rsid w:val="00E71575"/>
    <w:rsid w:val="00E717D1"/>
    <w:rsid w:val="00E71948"/>
    <w:rsid w:val="00E719C3"/>
    <w:rsid w:val="00E719FB"/>
    <w:rsid w:val="00E71A5C"/>
    <w:rsid w:val="00E71AFD"/>
    <w:rsid w:val="00E71E01"/>
    <w:rsid w:val="00E72015"/>
    <w:rsid w:val="00E72309"/>
    <w:rsid w:val="00E72A7F"/>
    <w:rsid w:val="00E73240"/>
    <w:rsid w:val="00E7327A"/>
    <w:rsid w:val="00E733E3"/>
    <w:rsid w:val="00E73624"/>
    <w:rsid w:val="00E73A2B"/>
    <w:rsid w:val="00E73D78"/>
    <w:rsid w:val="00E744FD"/>
    <w:rsid w:val="00E74564"/>
    <w:rsid w:val="00E7458B"/>
    <w:rsid w:val="00E746E8"/>
    <w:rsid w:val="00E7491C"/>
    <w:rsid w:val="00E74AD3"/>
    <w:rsid w:val="00E74D18"/>
    <w:rsid w:val="00E753AD"/>
    <w:rsid w:val="00E75C42"/>
    <w:rsid w:val="00E75E62"/>
    <w:rsid w:val="00E7657E"/>
    <w:rsid w:val="00E7747A"/>
    <w:rsid w:val="00E778A5"/>
    <w:rsid w:val="00E77B22"/>
    <w:rsid w:val="00E77B93"/>
    <w:rsid w:val="00E77D22"/>
    <w:rsid w:val="00E77DF7"/>
    <w:rsid w:val="00E8033B"/>
    <w:rsid w:val="00E807AD"/>
    <w:rsid w:val="00E80AB8"/>
    <w:rsid w:val="00E80C40"/>
    <w:rsid w:val="00E812C7"/>
    <w:rsid w:val="00E8135A"/>
    <w:rsid w:val="00E81611"/>
    <w:rsid w:val="00E8173C"/>
    <w:rsid w:val="00E8185D"/>
    <w:rsid w:val="00E81925"/>
    <w:rsid w:val="00E826A1"/>
    <w:rsid w:val="00E82754"/>
    <w:rsid w:val="00E827F0"/>
    <w:rsid w:val="00E831BB"/>
    <w:rsid w:val="00E833B5"/>
    <w:rsid w:val="00E834C5"/>
    <w:rsid w:val="00E834E6"/>
    <w:rsid w:val="00E83513"/>
    <w:rsid w:val="00E83741"/>
    <w:rsid w:val="00E8387B"/>
    <w:rsid w:val="00E83B49"/>
    <w:rsid w:val="00E83B56"/>
    <w:rsid w:val="00E83D2B"/>
    <w:rsid w:val="00E84291"/>
    <w:rsid w:val="00E84342"/>
    <w:rsid w:val="00E844AD"/>
    <w:rsid w:val="00E8506A"/>
    <w:rsid w:val="00E85144"/>
    <w:rsid w:val="00E85506"/>
    <w:rsid w:val="00E856DA"/>
    <w:rsid w:val="00E858E0"/>
    <w:rsid w:val="00E85A14"/>
    <w:rsid w:val="00E85B6D"/>
    <w:rsid w:val="00E85B77"/>
    <w:rsid w:val="00E8681A"/>
    <w:rsid w:val="00E869F2"/>
    <w:rsid w:val="00E86A48"/>
    <w:rsid w:val="00E86BB8"/>
    <w:rsid w:val="00E86BCA"/>
    <w:rsid w:val="00E86D9F"/>
    <w:rsid w:val="00E86DC5"/>
    <w:rsid w:val="00E870F4"/>
    <w:rsid w:val="00E8743E"/>
    <w:rsid w:val="00E87744"/>
    <w:rsid w:val="00E8777E"/>
    <w:rsid w:val="00E877AB"/>
    <w:rsid w:val="00E8784B"/>
    <w:rsid w:val="00E87876"/>
    <w:rsid w:val="00E87AB2"/>
    <w:rsid w:val="00E87B56"/>
    <w:rsid w:val="00E87BE9"/>
    <w:rsid w:val="00E87E34"/>
    <w:rsid w:val="00E87E61"/>
    <w:rsid w:val="00E87EAF"/>
    <w:rsid w:val="00E87F39"/>
    <w:rsid w:val="00E87FB5"/>
    <w:rsid w:val="00E90077"/>
    <w:rsid w:val="00E90169"/>
    <w:rsid w:val="00E905F0"/>
    <w:rsid w:val="00E906A2"/>
    <w:rsid w:val="00E90921"/>
    <w:rsid w:val="00E90D9A"/>
    <w:rsid w:val="00E90EAE"/>
    <w:rsid w:val="00E90F71"/>
    <w:rsid w:val="00E91296"/>
    <w:rsid w:val="00E914E0"/>
    <w:rsid w:val="00E916DD"/>
    <w:rsid w:val="00E917FA"/>
    <w:rsid w:val="00E91B8B"/>
    <w:rsid w:val="00E91C2A"/>
    <w:rsid w:val="00E9217D"/>
    <w:rsid w:val="00E922A9"/>
    <w:rsid w:val="00E92395"/>
    <w:rsid w:val="00E927C9"/>
    <w:rsid w:val="00E92879"/>
    <w:rsid w:val="00E928FF"/>
    <w:rsid w:val="00E92B9C"/>
    <w:rsid w:val="00E92D4B"/>
    <w:rsid w:val="00E93337"/>
    <w:rsid w:val="00E936BE"/>
    <w:rsid w:val="00E9381A"/>
    <w:rsid w:val="00E939E8"/>
    <w:rsid w:val="00E93CFD"/>
    <w:rsid w:val="00E940B7"/>
    <w:rsid w:val="00E9444C"/>
    <w:rsid w:val="00E94570"/>
    <w:rsid w:val="00E94576"/>
    <w:rsid w:val="00E94B3B"/>
    <w:rsid w:val="00E94C3B"/>
    <w:rsid w:val="00E94C3E"/>
    <w:rsid w:val="00E94F9D"/>
    <w:rsid w:val="00E9518E"/>
    <w:rsid w:val="00E954DF"/>
    <w:rsid w:val="00E95525"/>
    <w:rsid w:val="00E9573D"/>
    <w:rsid w:val="00E9576B"/>
    <w:rsid w:val="00E957F8"/>
    <w:rsid w:val="00E95830"/>
    <w:rsid w:val="00E9598C"/>
    <w:rsid w:val="00E95A02"/>
    <w:rsid w:val="00E95C24"/>
    <w:rsid w:val="00E95F20"/>
    <w:rsid w:val="00E96274"/>
    <w:rsid w:val="00E96313"/>
    <w:rsid w:val="00E96469"/>
    <w:rsid w:val="00E96488"/>
    <w:rsid w:val="00E96590"/>
    <w:rsid w:val="00E96632"/>
    <w:rsid w:val="00E968EF"/>
    <w:rsid w:val="00E971C8"/>
    <w:rsid w:val="00E97210"/>
    <w:rsid w:val="00E9731E"/>
    <w:rsid w:val="00E97561"/>
    <w:rsid w:val="00E97724"/>
    <w:rsid w:val="00E9783F"/>
    <w:rsid w:val="00E978F9"/>
    <w:rsid w:val="00E9791B"/>
    <w:rsid w:val="00E9797E"/>
    <w:rsid w:val="00E97BB3"/>
    <w:rsid w:val="00E97FF0"/>
    <w:rsid w:val="00EA02E9"/>
    <w:rsid w:val="00EA038E"/>
    <w:rsid w:val="00EA03BA"/>
    <w:rsid w:val="00EA06DD"/>
    <w:rsid w:val="00EA0A7E"/>
    <w:rsid w:val="00EA0D8E"/>
    <w:rsid w:val="00EA0E81"/>
    <w:rsid w:val="00EA0FCF"/>
    <w:rsid w:val="00EA11CB"/>
    <w:rsid w:val="00EA13DD"/>
    <w:rsid w:val="00EA16EF"/>
    <w:rsid w:val="00EA185E"/>
    <w:rsid w:val="00EA18F8"/>
    <w:rsid w:val="00EA1BEF"/>
    <w:rsid w:val="00EA1EE4"/>
    <w:rsid w:val="00EA22A2"/>
    <w:rsid w:val="00EA2330"/>
    <w:rsid w:val="00EA2956"/>
    <w:rsid w:val="00EA2A13"/>
    <w:rsid w:val="00EA2D01"/>
    <w:rsid w:val="00EA2ED8"/>
    <w:rsid w:val="00EA2FA0"/>
    <w:rsid w:val="00EA30B3"/>
    <w:rsid w:val="00EA33E9"/>
    <w:rsid w:val="00EA3788"/>
    <w:rsid w:val="00EA3E4B"/>
    <w:rsid w:val="00EA3EC2"/>
    <w:rsid w:val="00EA3FC1"/>
    <w:rsid w:val="00EA401D"/>
    <w:rsid w:val="00EA4036"/>
    <w:rsid w:val="00EA43B8"/>
    <w:rsid w:val="00EA44FA"/>
    <w:rsid w:val="00EA462E"/>
    <w:rsid w:val="00EA473B"/>
    <w:rsid w:val="00EA47B8"/>
    <w:rsid w:val="00EA4879"/>
    <w:rsid w:val="00EA4A41"/>
    <w:rsid w:val="00EA4ACD"/>
    <w:rsid w:val="00EA54F5"/>
    <w:rsid w:val="00EA555A"/>
    <w:rsid w:val="00EA5D10"/>
    <w:rsid w:val="00EA62F8"/>
    <w:rsid w:val="00EA6571"/>
    <w:rsid w:val="00EA681F"/>
    <w:rsid w:val="00EA6E4C"/>
    <w:rsid w:val="00EA6EEA"/>
    <w:rsid w:val="00EA71C1"/>
    <w:rsid w:val="00EA7200"/>
    <w:rsid w:val="00EA7463"/>
    <w:rsid w:val="00EA74C1"/>
    <w:rsid w:val="00EA7584"/>
    <w:rsid w:val="00EA7609"/>
    <w:rsid w:val="00EA773F"/>
    <w:rsid w:val="00EA79F8"/>
    <w:rsid w:val="00EA7EA4"/>
    <w:rsid w:val="00EB0050"/>
    <w:rsid w:val="00EB00C2"/>
    <w:rsid w:val="00EB00ED"/>
    <w:rsid w:val="00EB0390"/>
    <w:rsid w:val="00EB0422"/>
    <w:rsid w:val="00EB0595"/>
    <w:rsid w:val="00EB0B62"/>
    <w:rsid w:val="00EB0D41"/>
    <w:rsid w:val="00EB0E60"/>
    <w:rsid w:val="00EB1354"/>
    <w:rsid w:val="00EB1503"/>
    <w:rsid w:val="00EB1890"/>
    <w:rsid w:val="00EB1ABD"/>
    <w:rsid w:val="00EB1CEE"/>
    <w:rsid w:val="00EB1EE2"/>
    <w:rsid w:val="00EB2134"/>
    <w:rsid w:val="00EB2762"/>
    <w:rsid w:val="00EB2953"/>
    <w:rsid w:val="00EB29F6"/>
    <w:rsid w:val="00EB2C19"/>
    <w:rsid w:val="00EB2C7B"/>
    <w:rsid w:val="00EB2D44"/>
    <w:rsid w:val="00EB3207"/>
    <w:rsid w:val="00EB32DC"/>
    <w:rsid w:val="00EB342E"/>
    <w:rsid w:val="00EB3481"/>
    <w:rsid w:val="00EB35B5"/>
    <w:rsid w:val="00EB3946"/>
    <w:rsid w:val="00EB3B29"/>
    <w:rsid w:val="00EB3E43"/>
    <w:rsid w:val="00EB41AF"/>
    <w:rsid w:val="00EB4518"/>
    <w:rsid w:val="00EB4E59"/>
    <w:rsid w:val="00EB52FF"/>
    <w:rsid w:val="00EB5456"/>
    <w:rsid w:val="00EB55F5"/>
    <w:rsid w:val="00EB577B"/>
    <w:rsid w:val="00EB598E"/>
    <w:rsid w:val="00EB5B40"/>
    <w:rsid w:val="00EB5BD1"/>
    <w:rsid w:val="00EB5C22"/>
    <w:rsid w:val="00EB5DA9"/>
    <w:rsid w:val="00EB5E7D"/>
    <w:rsid w:val="00EB5EBE"/>
    <w:rsid w:val="00EB60D8"/>
    <w:rsid w:val="00EB614B"/>
    <w:rsid w:val="00EB61B5"/>
    <w:rsid w:val="00EB647B"/>
    <w:rsid w:val="00EB65F7"/>
    <w:rsid w:val="00EB6959"/>
    <w:rsid w:val="00EB6A7B"/>
    <w:rsid w:val="00EB6B66"/>
    <w:rsid w:val="00EB6D64"/>
    <w:rsid w:val="00EB6DFD"/>
    <w:rsid w:val="00EB6E17"/>
    <w:rsid w:val="00EB6E7E"/>
    <w:rsid w:val="00EB6F83"/>
    <w:rsid w:val="00EB717E"/>
    <w:rsid w:val="00EB7461"/>
    <w:rsid w:val="00EB79BB"/>
    <w:rsid w:val="00EB7FD9"/>
    <w:rsid w:val="00EC0188"/>
    <w:rsid w:val="00EC02B3"/>
    <w:rsid w:val="00EC038F"/>
    <w:rsid w:val="00EC03D5"/>
    <w:rsid w:val="00EC0543"/>
    <w:rsid w:val="00EC0695"/>
    <w:rsid w:val="00EC078B"/>
    <w:rsid w:val="00EC07B4"/>
    <w:rsid w:val="00EC0A46"/>
    <w:rsid w:val="00EC0A88"/>
    <w:rsid w:val="00EC0E52"/>
    <w:rsid w:val="00EC0E8D"/>
    <w:rsid w:val="00EC139D"/>
    <w:rsid w:val="00EC1685"/>
    <w:rsid w:val="00EC1B66"/>
    <w:rsid w:val="00EC1C2D"/>
    <w:rsid w:val="00EC1E4D"/>
    <w:rsid w:val="00EC1FAB"/>
    <w:rsid w:val="00EC245C"/>
    <w:rsid w:val="00EC25DB"/>
    <w:rsid w:val="00EC2C79"/>
    <w:rsid w:val="00EC2CDB"/>
    <w:rsid w:val="00EC2DB8"/>
    <w:rsid w:val="00EC3195"/>
    <w:rsid w:val="00EC3312"/>
    <w:rsid w:val="00EC35D5"/>
    <w:rsid w:val="00EC361B"/>
    <w:rsid w:val="00EC37FF"/>
    <w:rsid w:val="00EC3833"/>
    <w:rsid w:val="00EC3B92"/>
    <w:rsid w:val="00EC3DBC"/>
    <w:rsid w:val="00EC3E36"/>
    <w:rsid w:val="00EC3F77"/>
    <w:rsid w:val="00EC4064"/>
    <w:rsid w:val="00EC40C6"/>
    <w:rsid w:val="00EC43E0"/>
    <w:rsid w:val="00EC43F8"/>
    <w:rsid w:val="00EC4558"/>
    <w:rsid w:val="00EC4578"/>
    <w:rsid w:val="00EC47B2"/>
    <w:rsid w:val="00EC4A8C"/>
    <w:rsid w:val="00EC4ACE"/>
    <w:rsid w:val="00EC5148"/>
    <w:rsid w:val="00EC515F"/>
    <w:rsid w:val="00EC51B5"/>
    <w:rsid w:val="00EC5206"/>
    <w:rsid w:val="00EC5750"/>
    <w:rsid w:val="00EC57DF"/>
    <w:rsid w:val="00EC5A07"/>
    <w:rsid w:val="00EC5C52"/>
    <w:rsid w:val="00EC5EEE"/>
    <w:rsid w:val="00EC5EF5"/>
    <w:rsid w:val="00EC639F"/>
    <w:rsid w:val="00EC6789"/>
    <w:rsid w:val="00EC67CB"/>
    <w:rsid w:val="00EC6C33"/>
    <w:rsid w:val="00EC6CDD"/>
    <w:rsid w:val="00EC6EF5"/>
    <w:rsid w:val="00EC6F51"/>
    <w:rsid w:val="00EC6F57"/>
    <w:rsid w:val="00EC71F7"/>
    <w:rsid w:val="00EC7449"/>
    <w:rsid w:val="00EC78DF"/>
    <w:rsid w:val="00EC7AEC"/>
    <w:rsid w:val="00EC7B23"/>
    <w:rsid w:val="00EC7F04"/>
    <w:rsid w:val="00EC7F82"/>
    <w:rsid w:val="00ED0217"/>
    <w:rsid w:val="00ED02D7"/>
    <w:rsid w:val="00ED0499"/>
    <w:rsid w:val="00ED0551"/>
    <w:rsid w:val="00ED0F46"/>
    <w:rsid w:val="00ED0FC0"/>
    <w:rsid w:val="00ED160F"/>
    <w:rsid w:val="00ED18A8"/>
    <w:rsid w:val="00ED1939"/>
    <w:rsid w:val="00ED1AC9"/>
    <w:rsid w:val="00ED1C03"/>
    <w:rsid w:val="00ED2427"/>
    <w:rsid w:val="00ED2680"/>
    <w:rsid w:val="00ED26FA"/>
    <w:rsid w:val="00ED27A9"/>
    <w:rsid w:val="00ED27D7"/>
    <w:rsid w:val="00ED28B8"/>
    <w:rsid w:val="00ED2B3C"/>
    <w:rsid w:val="00ED2BEB"/>
    <w:rsid w:val="00ED2C9B"/>
    <w:rsid w:val="00ED3583"/>
    <w:rsid w:val="00ED3BDE"/>
    <w:rsid w:val="00ED3BF5"/>
    <w:rsid w:val="00ED4083"/>
    <w:rsid w:val="00ED41B6"/>
    <w:rsid w:val="00ED43E1"/>
    <w:rsid w:val="00ED44AF"/>
    <w:rsid w:val="00ED474A"/>
    <w:rsid w:val="00ED47CD"/>
    <w:rsid w:val="00ED483A"/>
    <w:rsid w:val="00ED4ACE"/>
    <w:rsid w:val="00ED4AE6"/>
    <w:rsid w:val="00ED4C09"/>
    <w:rsid w:val="00ED4C1D"/>
    <w:rsid w:val="00ED519A"/>
    <w:rsid w:val="00ED54BB"/>
    <w:rsid w:val="00ED54E8"/>
    <w:rsid w:val="00ED5BD7"/>
    <w:rsid w:val="00ED645F"/>
    <w:rsid w:val="00ED66BA"/>
    <w:rsid w:val="00ED696F"/>
    <w:rsid w:val="00ED6B49"/>
    <w:rsid w:val="00ED6C36"/>
    <w:rsid w:val="00ED6E58"/>
    <w:rsid w:val="00ED70AA"/>
    <w:rsid w:val="00ED720E"/>
    <w:rsid w:val="00ED75D7"/>
    <w:rsid w:val="00ED77DB"/>
    <w:rsid w:val="00ED798E"/>
    <w:rsid w:val="00ED7EF5"/>
    <w:rsid w:val="00EE0122"/>
    <w:rsid w:val="00EE0203"/>
    <w:rsid w:val="00EE02BE"/>
    <w:rsid w:val="00EE0499"/>
    <w:rsid w:val="00EE07CB"/>
    <w:rsid w:val="00EE0848"/>
    <w:rsid w:val="00EE0CBF"/>
    <w:rsid w:val="00EE0FB4"/>
    <w:rsid w:val="00EE107E"/>
    <w:rsid w:val="00EE11FB"/>
    <w:rsid w:val="00EE144A"/>
    <w:rsid w:val="00EE160E"/>
    <w:rsid w:val="00EE16EF"/>
    <w:rsid w:val="00EE1D34"/>
    <w:rsid w:val="00EE1FDB"/>
    <w:rsid w:val="00EE1FFD"/>
    <w:rsid w:val="00EE21D8"/>
    <w:rsid w:val="00EE251A"/>
    <w:rsid w:val="00EE287B"/>
    <w:rsid w:val="00EE2881"/>
    <w:rsid w:val="00EE2AE8"/>
    <w:rsid w:val="00EE2E41"/>
    <w:rsid w:val="00EE2E91"/>
    <w:rsid w:val="00EE2F52"/>
    <w:rsid w:val="00EE2F7C"/>
    <w:rsid w:val="00EE2FAC"/>
    <w:rsid w:val="00EE315C"/>
    <w:rsid w:val="00EE32C3"/>
    <w:rsid w:val="00EE3763"/>
    <w:rsid w:val="00EE3A83"/>
    <w:rsid w:val="00EE3ADC"/>
    <w:rsid w:val="00EE3CCC"/>
    <w:rsid w:val="00EE3CDA"/>
    <w:rsid w:val="00EE3F3B"/>
    <w:rsid w:val="00EE407D"/>
    <w:rsid w:val="00EE41D3"/>
    <w:rsid w:val="00EE42C6"/>
    <w:rsid w:val="00EE4563"/>
    <w:rsid w:val="00EE4727"/>
    <w:rsid w:val="00EE4EFB"/>
    <w:rsid w:val="00EE4F69"/>
    <w:rsid w:val="00EE5021"/>
    <w:rsid w:val="00EE5403"/>
    <w:rsid w:val="00EE5B5B"/>
    <w:rsid w:val="00EE5BCE"/>
    <w:rsid w:val="00EE5E74"/>
    <w:rsid w:val="00EE5EEE"/>
    <w:rsid w:val="00EE5F3A"/>
    <w:rsid w:val="00EE5F4A"/>
    <w:rsid w:val="00EE5F80"/>
    <w:rsid w:val="00EE618D"/>
    <w:rsid w:val="00EE6494"/>
    <w:rsid w:val="00EE6922"/>
    <w:rsid w:val="00EE6D74"/>
    <w:rsid w:val="00EE6E15"/>
    <w:rsid w:val="00EE6F3D"/>
    <w:rsid w:val="00EE71E6"/>
    <w:rsid w:val="00EE7307"/>
    <w:rsid w:val="00EE75EA"/>
    <w:rsid w:val="00EE78B9"/>
    <w:rsid w:val="00EE78CD"/>
    <w:rsid w:val="00EE7904"/>
    <w:rsid w:val="00EE7F26"/>
    <w:rsid w:val="00EF0155"/>
    <w:rsid w:val="00EF0254"/>
    <w:rsid w:val="00EF02C9"/>
    <w:rsid w:val="00EF031D"/>
    <w:rsid w:val="00EF092D"/>
    <w:rsid w:val="00EF0A03"/>
    <w:rsid w:val="00EF13B6"/>
    <w:rsid w:val="00EF13C5"/>
    <w:rsid w:val="00EF167A"/>
    <w:rsid w:val="00EF1732"/>
    <w:rsid w:val="00EF1B60"/>
    <w:rsid w:val="00EF1C68"/>
    <w:rsid w:val="00EF1C7D"/>
    <w:rsid w:val="00EF2163"/>
    <w:rsid w:val="00EF2462"/>
    <w:rsid w:val="00EF2490"/>
    <w:rsid w:val="00EF2684"/>
    <w:rsid w:val="00EF2773"/>
    <w:rsid w:val="00EF2853"/>
    <w:rsid w:val="00EF2AB9"/>
    <w:rsid w:val="00EF3388"/>
    <w:rsid w:val="00EF33F9"/>
    <w:rsid w:val="00EF34CA"/>
    <w:rsid w:val="00EF39E7"/>
    <w:rsid w:val="00EF3A60"/>
    <w:rsid w:val="00EF418A"/>
    <w:rsid w:val="00EF43A3"/>
    <w:rsid w:val="00EF49CF"/>
    <w:rsid w:val="00EF4B07"/>
    <w:rsid w:val="00EF4CB1"/>
    <w:rsid w:val="00EF4CC4"/>
    <w:rsid w:val="00EF4F65"/>
    <w:rsid w:val="00EF5166"/>
    <w:rsid w:val="00EF52E4"/>
    <w:rsid w:val="00EF59AF"/>
    <w:rsid w:val="00EF59C4"/>
    <w:rsid w:val="00EF5AA3"/>
    <w:rsid w:val="00EF5E79"/>
    <w:rsid w:val="00EF62C2"/>
    <w:rsid w:val="00EF65AD"/>
    <w:rsid w:val="00EF6657"/>
    <w:rsid w:val="00EF6888"/>
    <w:rsid w:val="00EF6985"/>
    <w:rsid w:val="00EF6CDE"/>
    <w:rsid w:val="00EF6E7E"/>
    <w:rsid w:val="00EF6FB3"/>
    <w:rsid w:val="00EF7456"/>
    <w:rsid w:val="00EF76CE"/>
    <w:rsid w:val="00EF76EE"/>
    <w:rsid w:val="00EF7996"/>
    <w:rsid w:val="00EF7B03"/>
    <w:rsid w:val="00EF7EAA"/>
    <w:rsid w:val="00EF7F4E"/>
    <w:rsid w:val="00EF7FEB"/>
    <w:rsid w:val="00F00A11"/>
    <w:rsid w:val="00F00FBD"/>
    <w:rsid w:val="00F00FE5"/>
    <w:rsid w:val="00F01102"/>
    <w:rsid w:val="00F01395"/>
    <w:rsid w:val="00F013DA"/>
    <w:rsid w:val="00F0151F"/>
    <w:rsid w:val="00F0165F"/>
    <w:rsid w:val="00F01998"/>
    <w:rsid w:val="00F01A4D"/>
    <w:rsid w:val="00F01D4B"/>
    <w:rsid w:val="00F01D95"/>
    <w:rsid w:val="00F01DA9"/>
    <w:rsid w:val="00F01EA3"/>
    <w:rsid w:val="00F0218D"/>
    <w:rsid w:val="00F02264"/>
    <w:rsid w:val="00F023D2"/>
    <w:rsid w:val="00F025D4"/>
    <w:rsid w:val="00F027DC"/>
    <w:rsid w:val="00F02B10"/>
    <w:rsid w:val="00F02BEA"/>
    <w:rsid w:val="00F02CC0"/>
    <w:rsid w:val="00F02E44"/>
    <w:rsid w:val="00F030B5"/>
    <w:rsid w:val="00F03191"/>
    <w:rsid w:val="00F035A5"/>
    <w:rsid w:val="00F03D2C"/>
    <w:rsid w:val="00F03E6C"/>
    <w:rsid w:val="00F03FE8"/>
    <w:rsid w:val="00F04228"/>
    <w:rsid w:val="00F04251"/>
    <w:rsid w:val="00F042CC"/>
    <w:rsid w:val="00F04637"/>
    <w:rsid w:val="00F049FA"/>
    <w:rsid w:val="00F0502E"/>
    <w:rsid w:val="00F0505E"/>
    <w:rsid w:val="00F055A3"/>
    <w:rsid w:val="00F055E3"/>
    <w:rsid w:val="00F057A0"/>
    <w:rsid w:val="00F057F9"/>
    <w:rsid w:val="00F058C7"/>
    <w:rsid w:val="00F059D3"/>
    <w:rsid w:val="00F05B6B"/>
    <w:rsid w:val="00F05F4E"/>
    <w:rsid w:val="00F0604C"/>
    <w:rsid w:val="00F06204"/>
    <w:rsid w:val="00F06897"/>
    <w:rsid w:val="00F069D1"/>
    <w:rsid w:val="00F06B64"/>
    <w:rsid w:val="00F06CE0"/>
    <w:rsid w:val="00F06FF4"/>
    <w:rsid w:val="00F0712A"/>
    <w:rsid w:val="00F0722E"/>
    <w:rsid w:val="00F072EF"/>
    <w:rsid w:val="00F07302"/>
    <w:rsid w:val="00F074CD"/>
    <w:rsid w:val="00F07620"/>
    <w:rsid w:val="00F07696"/>
    <w:rsid w:val="00F07704"/>
    <w:rsid w:val="00F07773"/>
    <w:rsid w:val="00F078BC"/>
    <w:rsid w:val="00F07B3E"/>
    <w:rsid w:val="00F07CDD"/>
    <w:rsid w:val="00F07CEF"/>
    <w:rsid w:val="00F07E85"/>
    <w:rsid w:val="00F10251"/>
    <w:rsid w:val="00F10460"/>
    <w:rsid w:val="00F10511"/>
    <w:rsid w:val="00F108BF"/>
    <w:rsid w:val="00F108CC"/>
    <w:rsid w:val="00F10AAE"/>
    <w:rsid w:val="00F11701"/>
    <w:rsid w:val="00F11707"/>
    <w:rsid w:val="00F11860"/>
    <w:rsid w:val="00F11875"/>
    <w:rsid w:val="00F11DD9"/>
    <w:rsid w:val="00F11F41"/>
    <w:rsid w:val="00F11FC4"/>
    <w:rsid w:val="00F121E1"/>
    <w:rsid w:val="00F12431"/>
    <w:rsid w:val="00F12485"/>
    <w:rsid w:val="00F12985"/>
    <w:rsid w:val="00F1316D"/>
    <w:rsid w:val="00F131D8"/>
    <w:rsid w:val="00F131DA"/>
    <w:rsid w:val="00F13403"/>
    <w:rsid w:val="00F134D2"/>
    <w:rsid w:val="00F137F2"/>
    <w:rsid w:val="00F138E0"/>
    <w:rsid w:val="00F13B16"/>
    <w:rsid w:val="00F13BB7"/>
    <w:rsid w:val="00F141C1"/>
    <w:rsid w:val="00F145AE"/>
    <w:rsid w:val="00F146FF"/>
    <w:rsid w:val="00F14738"/>
    <w:rsid w:val="00F1474F"/>
    <w:rsid w:val="00F1488D"/>
    <w:rsid w:val="00F151FB"/>
    <w:rsid w:val="00F152A0"/>
    <w:rsid w:val="00F15450"/>
    <w:rsid w:val="00F15533"/>
    <w:rsid w:val="00F15992"/>
    <w:rsid w:val="00F15A5D"/>
    <w:rsid w:val="00F15D72"/>
    <w:rsid w:val="00F15E28"/>
    <w:rsid w:val="00F15E3B"/>
    <w:rsid w:val="00F15EF3"/>
    <w:rsid w:val="00F15F31"/>
    <w:rsid w:val="00F15F7D"/>
    <w:rsid w:val="00F162CF"/>
    <w:rsid w:val="00F1655A"/>
    <w:rsid w:val="00F165A8"/>
    <w:rsid w:val="00F169EE"/>
    <w:rsid w:val="00F171DD"/>
    <w:rsid w:val="00F1785D"/>
    <w:rsid w:val="00F17E54"/>
    <w:rsid w:val="00F202C4"/>
    <w:rsid w:val="00F20480"/>
    <w:rsid w:val="00F204B9"/>
    <w:rsid w:val="00F20827"/>
    <w:rsid w:val="00F20A8D"/>
    <w:rsid w:val="00F20C4A"/>
    <w:rsid w:val="00F20D74"/>
    <w:rsid w:val="00F21379"/>
    <w:rsid w:val="00F216C3"/>
    <w:rsid w:val="00F21B77"/>
    <w:rsid w:val="00F21C0C"/>
    <w:rsid w:val="00F21CFA"/>
    <w:rsid w:val="00F21EA7"/>
    <w:rsid w:val="00F21F18"/>
    <w:rsid w:val="00F22242"/>
    <w:rsid w:val="00F223D2"/>
    <w:rsid w:val="00F2263D"/>
    <w:rsid w:val="00F22BFE"/>
    <w:rsid w:val="00F22D3C"/>
    <w:rsid w:val="00F22D86"/>
    <w:rsid w:val="00F2339C"/>
    <w:rsid w:val="00F23582"/>
    <w:rsid w:val="00F2383A"/>
    <w:rsid w:val="00F23A3C"/>
    <w:rsid w:val="00F23BE6"/>
    <w:rsid w:val="00F23C58"/>
    <w:rsid w:val="00F2419E"/>
    <w:rsid w:val="00F24543"/>
    <w:rsid w:val="00F24816"/>
    <w:rsid w:val="00F24B09"/>
    <w:rsid w:val="00F2501A"/>
    <w:rsid w:val="00F25022"/>
    <w:rsid w:val="00F250C3"/>
    <w:rsid w:val="00F25170"/>
    <w:rsid w:val="00F2522C"/>
    <w:rsid w:val="00F25286"/>
    <w:rsid w:val="00F252C0"/>
    <w:rsid w:val="00F252EF"/>
    <w:rsid w:val="00F2535D"/>
    <w:rsid w:val="00F25425"/>
    <w:rsid w:val="00F25491"/>
    <w:rsid w:val="00F2562C"/>
    <w:rsid w:val="00F256FF"/>
    <w:rsid w:val="00F25729"/>
    <w:rsid w:val="00F25B77"/>
    <w:rsid w:val="00F25D2E"/>
    <w:rsid w:val="00F25DA2"/>
    <w:rsid w:val="00F260BC"/>
    <w:rsid w:val="00F26106"/>
    <w:rsid w:val="00F261CC"/>
    <w:rsid w:val="00F26364"/>
    <w:rsid w:val="00F26552"/>
    <w:rsid w:val="00F267C7"/>
    <w:rsid w:val="00F268E4"/>
    <w:rsid w:val="00F26A05"/>
    <w:rsid w:val="00F26C59"/>
    <w:rsid w:val="00F26C66"/>
    <w:rsid w:val="00F26E3D"/>
    <w:rsid w:val="00F27249"/>
    <w:rsid w:val="00F273A9"/>
    <w:rsid w:val="00F27791"/>
    <w:rsid w:val="00F277AF"/>
    <w:rsid w:val="00F277FD"/>
    <w:rsid w:val="00F27890"/>
    <w:rsid w:val="00F27960"/>
    <w:rsid w:val="00F27C0C"/>
    <w:rsid w:val="00F27C48"/>
    <w:rsid w:val="00F3010C"/>
    <w:rsid w:val="00F30206"/>
    <w:rsid w:val="00F305C4"/>
    <w:rsid w:val="00F30B05"/>
    <w:rsid w:val="00F30F48"/>
    <w:rsid w:val="00F31306"/>
    <w:rsid w:val="00F3183C"/>
    <w:rsid w:val="00F3198A"/>
    <w:rsid w:val="00F31B84"/>
    <w:rsid w:val="00F31C36"/>
    <w:rsid w:val="00F320BF"/>
    <w:rsid w:val="00F32132"/>
    <w:rsid w:val="00F32306"/>
    <w:rsid w:val="00F32353"/>
    <w:rsid w:val="00F323AB"/>
    <w:rsid w:val="00F32507"/>
    <w:rsid w:val="00F325A0"/>
    <w:rsid w:val="00F326EA"/>
    <w:rsid w:val="00F3282A"/>
    <w:rsid w:val="00F3294C"/>
    <w:rsid w:val="00F32AA4"/>
    <w:rsid w:val="00F32BDF"/>
    <w:rsid w:val="00F32DEB"/>
    <w:rsid w:val="00F33009"/>
    <w:rsid w:val="00F334C1"/>
    <w:rsid w:val="00F3350A"/>
    <w:rsid w:val="00F33682"/>
    <w:rsid w:val="00F33737"/>
    <w:rsid w:val="00F33971"/>
    <w:rsid w:val="00F33B7B"/>
    <w:rsid w:val="00F33E08"/>
    <w:rsid w:val="00F33ED5"/>
    <w:rsid w:val="00F33F32"/>
    <w:rsid w:val="00F34129"/>
    <w:rsid w:val="00F3456D"/>
    <w:rsid w:val="00F345B9"/>
    <w:rsid w:val="00F34665"/>
    <w:rsid w:val="00F3467A"/>
    <w:rsid w:val="00F346B9"/>
    <w:rsid w:val="00F346EF"/>
    <w:rsid w:val="00F348BC"/>
    <w:rsid w:val="00F34B52"/>
    <w:rsid w:val="00F34ECD"/>
    <w:rsid w:val="00F351AB"/>
    <w:rsid w:val="00F3548F"/>
    <w:rsid w:val="00F35510"/>
    <w:rsid w:val="00F3593D"/>
    <w:rsid w:val="00F367A4"/>
    <w:rsid w:val="00F367A8"/>
    <w:rsid w:val="00F367CE"/>
    <w:rsid w:val="00F368E2"/>
    <w:rsid w:val="00F3691E"/>
    <w:rsid w:val="00F36A22"/>
    <w:rsid w:val="00F36AE0"/>
    <w:rsid w:val="00F36D23"/>
    <w:rsid w:val="00F37213"/>
    <w:rsid w:val="00F37528"/>
    <w:rsid w:val="00F375F4"/>
    <w:rsid w:val="00F376AC"/>
    <w:rsid w:val="00F378DE"/>
    <w:rsid w:val="00F379F2"/>
    <w:rsid w:val="00F4027B"/>
    <w:rsid w:val="00F40670"/>
    <w:rsid w:val="00F40903"/>
    <w:rsid w:val="00F409BB"/>
    <w:rsid w:val="00F40B6E"/>
    <w:rsid w:val="00F40D49"/>
    <w:rsid w:val="00F40D5C"/>
    <w:rsid w:val="00F40EEF"/>
    <w:rsid w:val="00F41152"/>
    <w:rsid w:val="00F41188"/>
    <w:rsid w:val="00F4139D"/>
    <w:rsid w:val="00F413CA"/>
    <w:rsid w:val="00F41888"/>
    <w:rsid w:val="00F41A37"/>
    <w:rsid w:val="00F41F49"/>
    <w:rsid w:val="00F42118"/>
    <w:rsid w:val="00F422F1"/>
    <w:rsid w:val="00F42703"/>
    <w:rsid w:val="00F42952"/>
    <w:rsid w:val="00F42A17"/>
    <w:rsid w:val="00F42B88"/>
    <w:rsid w:val="00F42BD3"/>
    <w:rsid w:val="00F42C46"/>
    <w:rsid w:val="00F42E2D"/>
    <w:rsid w:val="00F4307C"/>
    <w:rsid w:val="00F43330"/>
    <w:rsid w:val="00F4361F"/>
    <w:rsid w:val="00F439B1"/>
    <w:rsid w:val="00F439DD"/>
    <w:rsid w:val="00F43C1E"/>
    <w:rsid w:val="00F43C49"/>
    <w:rsid w:val="00F43CF5"/>
    <w:rsid w:val="00F43F1B"/>
    <w:rsid w:val="00F43FE7"/>
    <w:rsid w:val="00F4402E"/>
    <w:rsid w:val="00F440F2"/>
    <w:rsid w:val="00F44127"/>
    <w:rsid w:val="00F44176"/>
    <w:rsid w:val="00F442AC"/>
    <w:rsid w:val="00F443CA"/>
    <w:rsid w:val="00F44430"/>
    <w:rsid w:val="00F446B6"/>
    <w:rsid w:val="00F44C49"/>
    <w:rsid w:val="00F45185"/>
    <w:rsid w:val="00F45261"/>
    <w:rsid w:val="00F45567"/>
    <w:rsid w:val="00F45C69"/>
    <w:rsid w:val="00F45F25"/>
    <w:rsid w:val="00F45FAA"/>
    <w:rsid w:val="00F46026"/>
    <w:rsid w:val="00F46100"/>
    <w:rsid w:val="00F4612D"/>
    <w:rsid w:val="00F463CD"/>
    <w:rsid w:val="00F46624"/>
    <w:rsid w:val="00F46929"/>
    <w:rsid w:val="00F46D4A"/>
    <w:rsid w:val="00F46E5D"/>
    <w:rsid w:val="00F46EA2"/>
    <w:rsid w:val="00F47520"/>
    <w:rsid w:val="00F475DF"/>
    <w:rsid w:val="00F47783"/>
    <w:rsid w:val="00F47A8F"/>
    <w:rsid w:val="00F47BB1"/>
    <w:rsid w:val="00F47DF7"/>
    <w:rsid w:val="00F47E81"/>
    <w:rsid w:val="00F501E0"/>
    <w:rsid w:val="00F50498"/>
    <w:rsid w:val="00F5074F"/>
    <w:rsid w:val="00F511E9"/>
    <w:rsid w:val="00F5152E"/>
    <w:rsid w:val="00F515C5"/>
    <w:rsid w:val="00F51625"/>
    <w:rsid w:val="00F51630"/>
    <w:rsid w:val="00F5168A"/>
    <w:rsid w:val="00F51852"/>
    <w:rsid w:val="00F51A8B"/>
    <w:rsid w:val="00F51B38"/>
    <w:rsid w:val="00F51BD1"/>
    <w:rsid w:val="00F51C29"/>
    <w:rsid w:val="00F51CBE"/>
    <w:rsid w:val="00F5208D"/>
    <w:rsid w:val="00F522CC"/>
    <w:rsid w:val="00F522CF"/>
    <w:rsid w:val="00F52305"/>
    <w:rsid w:val="00F524EA"/>
    <w:rsid w:val="00F52649"/>
    <w:rsid w:val="00F526F5"/>
    <w:rsid w:val="00F52751"/>
    <w:rsid w:val="00F528A5"/>
    <w:rsid w:val="00F52ADF"/>
    <w:rsid w:val="00F53092"/>
    <w:rsid w:val="00F53995"/>
    <w:rsid w:val="00F53B03"/>
    <w:rsid w:val="00F53BE3"/>
    <w:rsid w:val="00F53C14"/>
    <w:rsid w:val="00F53D98"/>
    <w:rsid w:val="00F54156"/>
    <w:rsid w:val="00F54373"/>
    <w:rsid w:val="00F549D5"/>
    <w:rsid w:val="00F54B60"/>
    <w:rsid w:val="00F54DE4"/>
    <w:rsid w:val="00F55042"/>
    <w:rsid w:val="00F5533B"/>
    <w:rsid w:val="00F55649"/>
    <w:rsid w:val="00F55669"/>
    <w:rsid w:val="00F557B1"/>
    <w:rsid w:val="00F557BC"/>
    <w:rsid w:val="00F55877"/>
    <w:rsid w:val="00F55900"/>
    <w:rsid w:val="00F55B9E"/>
    <w:rsid w:val="00F55F43"/>
    <w:rsid w:val="00F562DC"/>
    <w:rsid w:val="00F563A8"/>
    <w:rsid w:val="00F56488"/>
    <w:rsid w:val="00F56A42"/>
    <w:rsid w:val="00F56ABE"/>
    <w:rsid w:val="00F56C97"/>
    <w:rsid w:val="00F56D26"/>
    <w:rsid w:val="00F56E42"/>
    <w:rsid w:val="00F56F7F"/>
    <w:rsid w:val="00F57100"/>
    <w:rsid w:val="00F57225"/>
    <w:rsid w:val="00F57431"/>
    <w:rsid w:val="00F57532"/>
    <w:rsid w:val="00F57573"/>
    <w:rsid w:val="00F575F0"/>
    <w:rsid w:val="00F576D6"/>
    <w:rsid w:val="00F578A9"/>
    <w:rsid w:val="00F5790C"/>
    <w:rsid w:val="00F579F9"/>
    <w:rsid w:val="00F57EE6"/>
    <w:rsid w:val="00F60246"/>
    <w:rsid w:val="00F602BA"/>
    <w:rsid w:val="00F602D2"/>
    <w:rsid w:val="00F6045F"/>
    <w:rsid w:val="00F6049A"/>
    <w:rsid w:val="00F608A9"/>
    <w:rsid w:val="00F609BF"/>
    <w:rsid w:val="00F60AD9"/>
    <w:rsid w:val="00F60C3D"/>
    <w:rsid w:val="00F61139"/>
    <w:rsid w:val="00F612F5"/>
    <w:rsid w:val="00F61364"/>
    <w:rsid w:val="00F6136C"/>
    <w:rsid w:val="00F613D0"/>
    <w:rsid w:val="00F614D6"/>
    <w:rsid w:val="00F614FC"/>
    <w:rsid w:val="00F6181F"/>
    <w:rsid w:val="00F61848"/>
    <w:rsid w:val="00F61CC6"/>
    <w:rsid w:val="00F61D1B"/>
    <w:rsid w:val="00F61FAD"/>
    <w:rsid w:val="00F62017"/>
    <w:rsid w:val="00F62137"/>
    <w:rsid w:val="00F621BA"/>
    <w:rsid w:val="00F6231C"/>
    <w:rsid w:val="00F623B6"/>
    <w:rsid w:val="00F62545"/>
    <w:rsid w:val="00F6262A"/>
    <w:rsid w:val="00F62673"/>
    <w:rsid w:val="00F62939"/>
    <w:rsid w:val="00F62BE6"/>
    <w:rsid w:val="00F62CC7"/>
    <w:rsid w:val="00F62F0B"/>
    <w:rsid w:val="00F62F1B"/>
    <w:rsid w:val="00F63172"/>
    <w:rsid w:val="00F63295"/>
    <w:rsid w:val="00F6351F"/>
    <w:rsid w:val="00F63A4D"/>
    <w:rsid w:val="00F63A9A"/>
    <w:rsid w:val="00F63C60"/>
    <w:rsid w:val="00F63E9E"/>
    <w:rsid w:val="00F6411C"/>
    <w:rsid w:val="00F64B72"/>
    <w:rsid w:val="00F64EFA"/>
    <w:rsid w:val="00F65107"/>
    <w:rsid w:val="00F65177"/>
    <w:rsid w:val="00F6521E"/>
    <w:rsid w:val="00F65239"/>
    <w:rsid w:val="00F65257"/>
    <w:rsid w:val="00F658CE"/>
    <w:rsid w:val="00F65964"/>
    <w:rsid w:val="00F65C80"/>
    <w:rsid w:val="00F65D9B"/>
    <w:rsid w:val="00F65E9A"/>
    <w:rsid w:val="00F6670A"/>
    <w:rsid w:val="00F6682A"/>
    <w:rsid w:val="00F66AA5"/>
    <w:rsid w:val="00F66BA5"/>
    <w:rsid w:val="00F66DEA"/>
    <w:rsid w:val="00F66E12"/>
    <w:rsid w:val="00F66E41"/>
    <w:rsid w:val="00F670C3"/>
    <w:rsid w:val="00F67416"/>
    <w:rsid w:val="00F675CA"/>
    <w:rsid w:val="00F676F4"/>
    <w:rsid w:val="00F6771A"/>
    <w:rsid w:val="00F67783"/>
    <w:rsid w:val="00F677AE"/>
    <w:rsid w:val="00F6780E"/>
    <w:rsid w:val="00F678C7"/>
    <w:rsid w:val="00F67A01"/>
    <w:rsid w:val="00F67D92"/>
    <w:rsid w:val="00F70127"/>
    <w:rsid w:val="00F70278"/>
    <w:rsid w:val="00F70370"/>
    <w:rsid w:val="00F7043F"/>
    <w:rsid w:val="00F70746"/>
    <w:rsid w:val="00F70A20"/>
    <w:rsid w:val="00F7114C"/>
    <w:rsid w:val="00F7164D"/>
    <w:rsid w:val="00F71874"/>
    <w:rsid w:val="00F721E0"/>
    <w:rsid w:val="00F72252"/>
    <w:rsid w:val="00F7236F"/>
    <w:rsid w:val="00F723D3"/>
    <w:rsid w:val="00F72BB5"/>
    <w:rsid w:val="00F72D6D"/>
    <w:rsid w:val="00F72E6C"/>
    <w:rsid w:val="00F7357E"/>
    <w:rsid w:val="00F73A40"/>
    <w:rsid w:val="00F73AF7"/>
    <w:rsid w:val="00F73B06"/>
    <w:rsid w:val="00F73DEA"/>
    <w:rsid w:val="00F73E5E"/>
    <w:rsid w:val="00F74101"/>
    <w:rsid w:val="00F74308"/>
    <w:rsid w:val="00F743FC"/>
    <w:rsid w:val="00F745CF"/>
    <w:rsid w:val="00F7469D"/>
    <w:rsid w:val="00F74876"/>
    <w:rsid w:val="00F748BE"/>
    <w:rsid w:val="00F749D4"/>
    <w:rsid w:val="00F749F3"/>
    <w:rsid w:val="00F74B02"/>
    <w:rsid w:val="00F74BCA"/>
    <w:rsid w:val="00F74C38"/>
    <w:rsid w:val="00F74E06"/>
    <w:rsid w:val="00F7523A"/>
    <w:rsid w:val="00F7563E"/>
    <w:rsid w:val="00F758AC"/>
    <w:rsid w:val="00F758FF"/>
    <w:rsid w:val="00F75B63"/>
    <w:rsid w:val="00F75D03"/>
    <w:rsid w:val="00F75D27"/>
    <w:rsid w:val="00F75D3D"/>
    <w:rsid w:val="00F76506"/>
    <w:rsid w:val="00F76536"/>
    <w:rsid w:val="00F7659B"/>
    <w:rsid w:val="00F76777"/>
    <w:rsid w:val="00F76901"/>
    <w:rsid w:val="00F76A71"/>
    <w:rsid w:val="00F76B77"/>
    <w:rsid w:val="00F76BFD"/>
    <w:rsid w:val="00F76C41"/>
    <w:rsid w:val="00F76CA4"/>
    <w:rsid w:val="00F77037"/>
    <w:rsid w:val="00F77677"/>
    <w:rsid w:val="00F776FE"/>
    <w:rsid w:val="00F7774E"/>
    <w:rsid w:val="00F779D9"/>
    <w:rsid w:val="00F77A70"/>
    <w:rsid w:val="00F77B52"/>
    <w:rsid w:val="00F77BAF"/>
    <w:rsid w:val="00F77CF4"/>
    <w:rsid w:val="00F77D4C"/>
    <w:rsid w:val="00F77D61"/>
    <w:rsid w:val="00F77FB8"/>
    <w:rsid w:val="00F80295"/>
    <w:rsid w:val="00F804B8"/>
    <w:rsid w:val="00F804F5"/>
    <w:rsid w:val="00F806D3"/>
    <w:rsid w:val="00F80798"/>
    <w:rsid w:val="00F80A24"/>
    <w:rsid w:val="00F80ED0"/>
    <w:rsid w:val="00F810AA"/>
    <w:rsid w:val="00F8122B"/>
    <w:rsid w:val="00F81246"/>
    <w:rsid w:val="00F8129C"/>
    <w:rsid w:val="00F813BF"/>
    <w:rsid w:val="00F81601"/>
    <w:rsid w:val="00F8166E"/>
    <w:rsid w:val="00F81F79"/>
    <w:rsid w:val="00F82066"/>
    <w:rsid w:val="00F8224D"/>
    <w:rsid w:val="00F823B1"/>
    <w:rsid w:val="00F82435"/>
    <w:rsid w:val="00F82489"/>
    <w:rsid w:val="00F8249E"/>
    <w:rsid w:val="00F824F3"/>
    <w:rsid w:val="00F826CC"/>
    <w:rsid w:val="00F826F1"/>
    <w:rsid w:val="00F82756"/>
    <w:rsid w:val="00F828C4"/>
    <w:rsid w:val="00F82B73"/>
    <w:rsid w:val="00F82F81"/>
    <w:rsid w:val="00F82F91"/>
    <w:rsid w:val="00F830D2"/>
    <w:rsid w:val="00F8369C"/>
    <w:rsid w:val="00F837CC"/>
    <w:rsid w:val="00F838D8"/>
    <w:rsid w:val="00F83ED6"/>
    <w:rsid w:val="00F841AA"/>
    <w:rsid w:val="00F84210"/>
    <w:rsid w:val="00F84313"/>
    <w:rsid w:val="00F8434B"/>
    <w:rsid w:val="00F84464"/>
    <w:rsid w:val="00F84575"/>
    <w:rsid w:val="00F84696"/>
    <w:rsid w:val="00F8487F"/>
    <w:rsid w:val="00F848A8"/>
    <w:rsid w:val="00F8499D"/>
    <w:rsid w:val="00F84A54"/>
    <w:rsid w:val="00F84CA0"/>
    <w:rsid w:val="00F851F9"/>
    <w:rsid w:val="00F855DC"/>
    <w:rsid w:val="00F856AC"/>
    <w:rsid w:val="00F85701"/>
    <w:rsid w:val="00F857E3"/>
    <w:rsid w:val="00F85931"/>
    <w:rsid w:val="00F85CEC"/>
    <w:rsid w:val="00F85D06"/>
    <w:rsid w:val="00F85DBE"/>
    <w:rsid w:val="00F86269"/>
    <w:rsid w:val="00F864D2"/>
    <w:rsid w:val="00F8684F"/>
    <w:rsid w:val="00F868A0"/>
    <w:rsid w:val="00F86C35"/>
    <w:rsid w:val="00F8719C"/>
    <w:rsid w:val="00F872A3"/>
    <w:rsid w:val="00F8735D"/>
    <w:rsid w:val="00F874A9"/>
    <w:rsid w:val="00F87539"/>
    <w:rsid w:val="00F8775B"/>
    <w:rsid w:val="00F877C2"/>
    <w:rsid w:val="00F90085"/>
    <w:rsid w:val="00F900A8"/>
    <w:rsid w:val="00F902F0"/>
    <w:rsid w:val="00F90314"/>
    <w:rsid w:val="00F903DE"/>
    <w:rsid w:val="00F90791"/>
    <w:rsid w:val="00F90FAF"/>
    <w:rsid w:val="00F910AA"/>
    <w:rsid w:val="00F91353"/>
    <w:rsid w:val="00F913E0"/>
    <w:rsid w:val="00F91500"/>
    <w:rsid w:val="00F91676"/>
    <w:rsid w:val="00F919FA"/>
    <w:rsid w:val="00F91C62"/>
    <w:rsid w:val="00F91EA6"/>
    <w:rsid w:val="00F91EE2"/>
    <w:rsid w:val="00F920DC"/>
    <w:rsid w:val="00F925F0"/>
    <w:rsid w:val="00F925F4"/>
    <w:rsid w:val="00F92B92"/>
    <w:rsid w:val="00F92D79"/>
    <w:rsid w:val="00F92F48"/>
    <w:rsid w:val="00F93001"/>
    <w:rsid w:val="00F93425"/>
    <w:rsid w:val="00F934AC"/>
    <w:rsid w:val="00F93A41"/>
    <w:rsid w:val="00F93CEF"/>
    <w:rsid w:val="00F93E34"/>
    <w:rsid w:val="00F940F4"/>
    <w:rsid w:val="00F941F7"/>
    <w:rsid w:val="00F942E6"/>
    <w:rsid w:val="00F95146"/>
    <w:rsid w:val="00F955E3"/>
    <w:rsid w:val="00F9564A"/>
    <w:rsid w:val="00F95788"/>
    <w:rsid w:val="00F95797"/>
    <w:rsid w:val="00F9584A"/>
    <w:rsid w:val="00F95887"/>
    <w:rsid w:val="00F958BE"/>
    <w:rsid w:val="00F95B2A"/>
    <w:rsid w:val="00F95CA6"/>
    <w:rsid w:val="00F95E38"/>
    <w:rsid w:val="00F95E68"/>
    <w:rsid w:val="00F96151"/>
    <w:rsid w:val="00F961F6"/>
    <w:rsid w:val="00F9622F"/>
    <w:rsid w:val="00F967FA"/>
    <w:rsid w:val="00F96CE9"/>
    <w:rsid w:val="00F96E92"/>
    <w:rsid w:val="00F96F5D"/>
    <w:rsid w:val="00F9706E"/>
    <w:rsid w:val="00F97223"/>
    <w:rsid w:val="00F977E0"/>
    <w:rsid w:val="00F9792A"/>
    <w:rsid w:val="00F97CEC"/>
    <w:rsid w:val="00F97D11"/>
    <w:rsid w:val="00F97D1D"/>
    <w:rsid w:val="00F97D22"/>
    <w:rsid w:val="00F97D4B"/>
    <w:rsid w:val="00F97EF3"/>
    <w:rsid w:val="00FA0100"/>
    <w:rsid w:val="00FA06BB"/>
    <w:rsid w:val="00FA0905"/>
    <w:rsid w:val="00FA09F7"/>
    <w:rsid w:val="00FA0D13"/>
    <w:rsid w:val="00FA0D25"/>
    <w:rsid w:val="00FA0E0A"/>
    <w:rsid w:val="00FA0E2D"/>
    <w:rsid w:val="00FA126B"/>
    <w:rsid w:val="00FA139E"/>
    <w:rsid w:val="00FA167B"/>
    <w:rsid w:val="00FA1941"/>
    <w:rsid w:val="00FA1952"/>
    <w:rsid w:val="00FA1BFA"/>
    <w:rsid w:val="00FA1D1F"/>
    <w:rsid w:val="00FA1D2E"/>
    <w:rsid w:val="00FA1D71"/>
    <w:rsid w:val="00FA24EB"/>
    <w:rsid w:val="00FA2A3C"/>
    <w:rsid w:val="00FA2AB5"/>
    <w:rsid w:val="00FA2FDE"/>
    <w:rsid w:val="00FA3582"/>
    <w:rsid w:val="00FA38F8"/>
    <w:rsid w:val="00FA3995"/>
    <w:rsid w:val="00FA3A5B"/>
    <w:rsid w:val="00FA3B4A"/>
    <w:rsid w:val="00FA3B93"/>
    <w:rsid w:val="00FA3BF4"/>
    <w:rsid w:val="00FA4176"/>
    <w:rsid w:val="00FA44A6"/>
    <w:rsid w:val="00FA4A7F"/>
    <w:rsid w:val="00FA4F9E"/>
    <w:rsid w:val="00FA515F"/>
    <w:rsid w:val="00FA5882"/>
    <w:rsid w:val="00FA5A09"/>
    <w:rsid w:val="00FA5F8C"/>
    <w:rsid w:val="00FA5FF5"/>
    <w:rsid w:val="00FA61AF"/>
    <w:rsid w:val="00FA633F"/>
    <w:rsid w:val="00FA643C"/>
    <w:rsid w:val="00FA64A3"/>
    <w:rsid w:val="00FA6523"/>
    <w:rsid w:val="00FA657A"/>
    <w:rsid w:val="00FA6689"/>
    <w:rsid w:val="00FA6AB9"/>
    <w:rsid w:val="00FA6E37"/>
    <w:rsid w:val="00FA6F53"/>
    <w:rsid w:val="00FA7152"/>
    <w:rsid w:val="00FA7283"/>
    <w:rsid w:val="00FA7301"/>
    <w:rsid w:val="00FA7454"/>
    <w:rsid w:val="00FA7551"/>
    <w:rsid w:val="00FA757C"/>
    <w:rsid w:val="00FA782A"/>
    <w:rsid w:val="00FA7F8F"/>
    <w:rsid w:val="00FB03A7"/>
    <w:rsid w:val="00FB090C"/>
    <w:rsid w:val="00FB09C9"/>
    <w:rsid w:val="00FB0BCC"/>
    <w:rsid w:val="00FB0C11"/>
    <w:rsid w:val="00FB0D60"/>
    <w:rsid w:val="00FB0FFC"/>
    <w:rsid w:val="00FB1366"/>
    <w:rsid w:val="00FB15EB"/>
    <w:rsid w:val="00FB1775"/>
    <w:rsid w:val="00FB1A56"/>
    <w:rsid w:val="00FB1B6E"/>
    <w:rsid w:val="00FB1D18"/>
    <w:rsid w:val="00FB1DE8"/>
    <w:rsid w:val="00FB2090"/>
    <w:rsid w:val="00FB21AD"/>
    <w:rsid w:val="00FB246A"/>
    <w:rsid w:val="00FB25D8"/>
    <w:rsid w:val="00FB2915"/>
    <w:rsid w:val="00FB2B56"/>
    <w:rsid w:val="00FB2DD1"/>
    <w:rsid w:val="00FB2DED"/>
    <w:rsid w:val="00FB2F0D"/>
    <w:rsid w:val="00FB2F15"/>
    <w:rsid w:val="00FB3131"/>
    <w:rsid w:val="00FB333D"/>
    <w:rsid w:val="00FB3473"/>
    <w:rsid w:val="00FB3586"/>
    <w:rsid w:val="00FB36C2"/>
    <w:rsid w:val="00FB378F"/>
    <w:rsid w:val="00FB3933"/>
    <w:rsid w:val="00FB3964"/>
    <w:rsid w:val="00FB3B07"/>
    <w:rsid w:val="00FB3C26"/>
    <w:rsid w:val="00FB4081"/>
    <w:rsid w:val="00FB429B"/>
    <w:rsid w:val="00FB4318"/>
    <w:rsid w:val="00FB43AD"/>
    <w:rsid w:val="00FB463F"/>
    <w:rsid w:val="00FB4666"/>
    <w:rsid w:val="00FB4B5C"/>
    <w:rsid w:val="00FB4C5F"/>
    <w:rsid w:val="00FB4E49"/>
    <w:rsid w:val="00FB529F"/>
    <w:rsid w:val="00FB5582"/>
    <w:rsid w:val="00FB6157"/>
    <w:rsid w:val="00FB6323"/>
    <w:rsid w:val="00FB653B"/>
    <w:rsid w:val="00FB6E55"/>
    <w:rsid w:val="00FB6EC9"/>
    <w:rsid w:val="00FB73A9"/>
    <w:rsid w:val="00FB75C6"/>
    <w:rsid w:val="00FB7DDB"/>
    <w:rsid w:val="00FC01FF"/>
    <w:rsid w:val="00FC0241"/>
    <w:rsid w:val="00FC0731"/>
    <w:rsid w:val="00FC078A"/>
    <w:rsid w:val="00FC07D1"/>
    <w:rsid w:val="00FC0845"/>
    <w:rsid w:val="00FC099D"/>
    <w:rsid w:val="00FC0B14"/>
    <w:rsid w:val="00FC0B55"/>
    <w:rsid w:val="00FC107C"/>
    <w:rsid w:val="00FC11C7"/>
    <w:rsid w:val="00FC15B4"/>
    <w:rsid w:val="00FC1620"/>
    <w:rsid w:val="00FC182F"/>
    <w:rsid w:val="00FC1D5B"/>
    <w:rsid w:val="00FC1E94"/>
    <w:rsid w:val="00FC207A"/>
    <w:rsid w:val="00FC2748"/>
    <w:rsid w:val="00FC2EFF"/>
    <w:rsid w:val="00FC2FD6"/>
    <w:rsid w:val="00FC2FD8"/>
    <w:rsid w:val="00FC3022"/>
    <w:rsid w:val="00FC30A1"/>
    <w:rsid w:val="00FC3265"/>
    <w:rsid w:val="00FC33AE"/>
    <w:rsid w:val="00FC395D"/>
    <w:rsid w:val="00FC3AC1"/>
    <w:rsid w:val="00FC3AD6"/>
    <w:rsid w:val="00FC3B6A"/>
    <w:rsid w:val="00FC3B7E"/>
    <w:rsid w:val="00FC3D43"/>
    <w:rsid w:val="00FC3E10"/>
    <w:rsid w:val="00FC3F9C"/>
    <w:rsid w:val="00FC3FED"/>
    <w:rsid w:val="00FC41A8"/>
    <w:rsid w:val="00FC41B7"/>
    <w:rsid w:val="00FC4216"/>
    <w:rsid w:val="00FC428D"/>
    <w:rsid w:val="00FC4380"/>
    <w:rsid w:val="00FC4522"/>
    <w:rsid w:val="00FC4AFC"/>
    <w:rsid w:val="00FC4F92"/>
    <w:rsid w:val="00FC4FB2"/>
    <w:rsid w:val="00FC547B"/>
    <w:rsid w:val="00FC59DF"/>
    <w:rsid w:val="00FC6057"/>
    <w:rsid w:val="00FC60CE"/>
    <w:rsid w:val="00FC6239"/>
    <w:rsid w:val="00FC62B4"/>
    <w:rsid w:val="00FC63DB"/>
    <w:rsid w:val="00FC6605"/>
    <w:rsid w:val="00FC668A"/>
    <w:rsid w:val="00FC68CB"/>
    <w:rsid w:val="00FC68DC"/>
    <w:rsid w:val="00FC6B4B"/>
    <w:rsid w:val="00FC6DD1"/>
    <w:rsid w:val="00FC6F8A"/>
    <w:rsid w:val="00FC6FB8"/>
    <w:rsid w:val="00FC72EB"/>
    <w:rsid w:val="00FC7303"/>
    <w:rsid w:val="00FC7320"/>
    <w:rsid w:val="00FC763E"/>
    <w:rsid w:val="00FC77F0"/>
    <w:rsid w:val="00FC77F2"/>
    <w:rsid w:val="00FC7C0C"/>
    <w:rsid w:val="00FC7DF7"/>
    <w:rsid w:val="00FC7EDF"/>
    <w:rsid w:val="00FD0579"/>
    <w:rsid w:val="00FD069E"/>
    <w:rsid w:val="00FD07D3"/>
    <w:rsid w:val="00FD0A04"/>
    <w:rsid w:val="00FD0B91"/>
    <w:rsid w:val="00FD0C99"/>
    <w:rsid w:val="00FD0D37"/>
    <w:rsid w:val="00FD0F13"/>
    <w:rsid w:val="00FD13C7"/>
    <w:rsid w:val="00FD144E"/>
    <w:rsid w:val="00FD14A9"/>
    <w:rsid w:val="00FD1599"/>
    <w:rsid w:val="00FD1FE4"/>
    <w:rsid w:val="00FD2787"/>
    <w:rsid w:val="00FD2B55"/>
    <w:rsid w:val="00FD2C90"/>
    <w:rsid w:val="00FD2CB0"/>
    <w:rsid w:val="00FD2CFE"/>
    <w:rsid w:val="00FD30FB"/>
    <w:rsid w:val="00FD31E7"/>
    <w:rsid w:val="00FD36AC"/>
    <w:rsid w:val="00FD38DF"/>
    <w:rsid w:val="00FD3E6A"/>
    <w:rsid w:val="00FD40C1"/>
    <w:rsid w:val="00FD4415"/>
    <w:rsid w:val="00FD489A"/>
    <w:rsid w:val="00FD4D69"/>
    <w:rsid w:val="00FD5789"/>
    <w:rsid w:val="00FD58C1"/>
    <w:rsid w:val="00FD59E5"/>
    <w:rsid w:val="00FD5BD1"/>
    <w:rsid w:val="00FD5C9E"/>
    <w:rsid w:val="00FD5D6D"/>
    <w:rsid w:val="00FD60D5"/>
    <w:rsid w:val="00FD61B0"/>
    <w:rsid w:val="00FD61F3"/>
    <w:rsid w:val="00FD623C"/>
    <w:rsid w:val="00FD66A5"/>
    <w:rsid w:val="00FD6978"/>
    <w:rsid w:val="00FD6BD8"/>
    <w:rsid w:val="00FD6DD8"/>
    <w:rsid w:val="00FD71B7"/>
    <w:rsid w:val="00FD71D6"/>
    <w:rsid w:val="00FD71EA"/>
    <w:rsid w:val="00FD7346"/>
    <w:rsid w:val="00FD76C8"/>
    <w:rsid w:val="00FD7EEE"/>
    <w:rsid w:val="00FD7F93"/>
    <w:rsid w:val="00FD7FA9"/>
    <w:rsid w:val="00FE02FC"/>
    <w:rsid w:val="00FE05D0"/>
    <w:rsid w:val="00FE0966"/>
    <w:rsid w:val="00FE09BC"/>
    <w:rsid w:val="00FE0BB5"/>
    <w:rsid w:val="00FE0BD2"/>
    <w:rsid w:val="00FE0D6D"/>
    <w:rsid w:val="00FE1078"/>
    <w:rsid w:val="00FE1254"/>
    <w:rsid w:val="00FE1484"/>
    <w:rsid w:val="00FE1789"/>
    <w:rsid w:val="00FE1830"/>
    <w:rsid w:val="00FE1BDE"/>
    <w:rsid w:val="00FE1BEE"/>
    <w:rsid w:val="00FE1C67"/>
    <w:rsid w:val="00FE1F77"/>
    <w:rsid w:val="00FE20EE"/>
    <w:rsid w:val="00FE216B"/>
    <w:rsid w:val="00FE2665"/>
    <w:rsid w:val="00FE2734"/>
    <w:rsid w:val="00FE2B64"/>
    <w:rsid w:val="00FE2C45"/>
    <w:rsid w:val="00FE3464"/>
    <w:rsid w:val="00FE36AB"/>
    <w:rsid w:val="00FE3754"/>
    <w:rsid w:val="00FE37C6"/>
    <w:rsid w:val="00FE3849"/>
    <w:rsid w:val="00FE38EE"/>
    <w:rsid w:val="00FE393D"/>
    <w:rsid w:val="00FE3AED"/>
    <w:rsid w:val="00FE3D34"/>
    <w:rsid w:val="00FE3D4C"/>
    <w:rsid w:val="00FE4171"/>
    <w:rsid w:val="00FE41A3"/>
    <w:rsid w:val="00FE44B9"/>
    <w:rsid w:val="00FE4644"/>
    <w:rsid w:val="00FE479E"/>
    <w:rsid w:val="00FE47E8"/>
    <w:rsid w:val="00FE4BD1"/>
    <w:rsid w:val="00FE4D65"/>
    <w:rsid w:val="00FE4DD6"/>
    <w:rsid w:val="00FE4DD9"/>
    <w:rsid w:val="00FE4E58"/>
    <w:rsid w:val="00FE4E6F"/>
    <w:rsid w:val="00FE51D8"/>
    <w:rsid w:val="00FE52D6"/>
    <w:rsid w:val="00FE54E7"/>
    <w:rsid w:val="00FE57A3"/>
    <w:rsid w:val="00FE5C5F"/>
    <w:rsid w:val="00FE5F70"/>
    <w:rsid w:val="00FE63A5"/>
    <w:rsid w:val="00FE6479"/>
    <w:rsid w:val="00FE66C7"/>
    <w:rsid w:val="00FE67F5"/>
    <w:rsid w:val="00FE68FA"/>
    <w:rsid w:val="00FE6937"/>
    <w:rsid w:val="00FE698A"/>
    <w:rsid w:val="00FE6C4B"/>
    <w:rsid w:val="00FE6CB4"/>
    <w:rsid w:val="00FE7087"/>
    <w:rsid w:val="00FE74FE"/>
    <w:rsid w:val="00FE75D0"/>
    <w:rsid w:val="00FE77AD"/>
    <w:rsid w:val="00FE7960"/>
    <w:rsid w:val="00FE7C32"/>
    <w:rsid w:val="00FF0078"/>
    <w:rsid w:val="00FF0107"/>
    <w:rsid w:val="00FF02CC"/>
    <w:rsid w:val="00FF048C"/>
    <w:rsid w:val="00FF08E3"/>
    <w:rsid w:val="00FF0946"/>
    <w:rsid w:val="00FF095C"/>
    <w:rsid w:val="00FF0A8A"/>
    <w:rsid w:val="00FF1021"/>
    <w:rsid w:val="00FF10E5"/>
    <w:rsid w:val="00FF1371"/>
    <w:rsid w:val="00FF13A5"/>
    <w:rsid w:val="00FF1460"/>
    <w:rsid w:val="00FF1751"/>
    <w:rsid w:val="00FF17B5"/>
    <w:rsid w:val="00FF18A7"/>
    <w:rsid w:val="00FF1B2A"/>
    <w:rsid w:val="00FF1C7C"/>
    <w:rsid w:val="00FF1E0D"/>
    <w:rsid w:val="00FF1E3D"/>
    <w:rsid w:val="00FF1F32"/>
    <w:rsid w:val="00FF1F91"/>
    <w:rsid w:val="00FF1F99"/>
    <w:rsid w:val="00FF210E"/>
    <w:rsid w:val="00FF2117"/>
    <w:rsid w:val="00FF21F9"/>
    <w:rsid w:val="00FF2436"/>
    <w:rsid w:val="00FF275F"/>
    <w:rsid w:val="00FF28BF"/>
    <w:rsid w:val="00FF2A58"/>
    <w:rsid w:val="00FF2AAC"/>
    <w:rsid w:val="00FF2D80"/>
    <w:rsid w:val="00FF30F8"/>
    <w:rsid w:val="00FF330E"/>
    <w:rsid w:val="00FF3326"/>
    <w:rsid w:val="00FF38DB"/>
    <w:rsid w:val="00FF3B21"/>
    <w:rsid w:val="00FF3BED"/>
    <w:rsid w:val="00FF3C29"/>
    <w:rsid w:val="00FF3D6E"/>
    <w:rsid w:val="00FF433B"/>
    <w:rsid w:val="00FF4886"/>
    <w:rsid w:val="00FF48E0"/>
    <w:rsid w:val="00FF4AC0"/>
    <w:rsid w:val="00FF4C05"/>
    <w:rsid w:val="00FF4C47"/>
    <w:rsid w:val="00FF4EBE"/>
    <w:rsid w:val="00FF5523"/>
    <w:rsid w:val="00FF55F3"/>
    <w:rsid w:val="00FF57F2"/>
    <w:rsid w:val="00FF5BAC"/>
    <w:rsid w:val="00FF5D2F"/>
    <w:rsid w:val="00FF5FC1"/>
    <w:rsid w:val="00FF6079"/>
    <w:rsid w:val="00FF60B9"/>
    <w:rsid w:val="00FF6152"/>
    <w:rsid w:val="00FF61DA"/>
    <w:rsid w:val="00FF62E1"/>
    <w:rsid w:val="00FF637D"/>
    <w:rsid w:val="00FF63C8"/>
    <w:rsid w:val="00FF6843"/>
    <w:rsid w:val="00FF689C"/>
    <w:rsid w:val="00FF6AE6"/>
    <w:rsid w:val="00FF6B08"/>
    <w:rsid w:val="00FF73EE"/>
    <w:rsid w:val="00FF74D8"/>
    <w:rsid w:val="00FF76C0"/>
    <w:rsid w:val="00FF7A6D"/>
    <w:rsid w:val="00FF7EA9"/>
    <w:rsid w:val="030A9391"/>
    <w:rsid w:val="04F38A6D"/>
    <w:rsid w:val="05227A50"/>
    <w:rsid w:val="0803997E"/>
    <w:rsid w:val="0B9F66C3"/>
    <w:rsid w:val="0CAB1A64"/>
    <w:rsid w:val="140E0775"/>
    <w:rsid w:val="1452E7B1"/>
    <w:rsid w:val="163C7007"/>
    <w:rsid w:val="1730B8EA"/>
    <w:rsid w:val="1F9D2D59"/>
    <w:rsid w:val="21D0D82D"/>
    <w:rsid w:val="2A763301"/>
    <w:rsid w:val="2E784828"/>
    <w:rsid w:val="365AEE05"/>
    <w:rsid w:val="37D37E51"/>
    <w:rsid w:val="39C0FD7C"/>
    <w:rsid w:val="3ACB31A5"/>
    <w:rsid w:val="416454A5"/>
    <w:rsid w:val="43FAE6E1"/>
    <w:rsid w:val="49A1FAD3"/>
    <w:rsid w:val="4B8D0D56"/>
    <w:rsid w:val="4C61498F"/>
    <w:rsid w:val="4F2A47B4"/>
    <w:rsid w:val="54407DD9"/>
    <w:rsid w:val="5945777F"/>
    <w:rsid w:val="6307D411"/>
    <w:rsid w:val="64A7ACF1"/>
    <w:rsid w:val="64C54AFC"/>
    <w:rsid w:val="6BF43624"/>
    <w:rsid w:val="6FB1F2E9"/>
    <w:rsid w:val="702B19EF"/>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228B17"/>
  <w15:chartTrackingRefBased/>
  <w15:docId w15:val="{31F991C6-45D6-4096-BB5B-3434C350C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 w:val="18"/>
        <w:szCs w:val="18"/>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56F"/>
    <w:pPr>
      <w:suppressAutoHyphens/>
      <w:spacing w:after="120" w:line="100" w:lineRule="atLeast"/>
      <w:jc w:val="both"/>
    </w:pPr>
    <w:rPr>
      <w:lang w:val="en-GB"/>
    </w:rPr>
  </w:style>
  <w:style w:type="paragraph" w:styleId="Heading1">
    <w:name w:val="heading 1"/>
    <w:basedOn w:val="Normal"/>
    <w:next w:val="Normal"/>
    <w:link w:val="Heading1Char"/>
    <w:qFormat/>
    <w:rsid w:val="00914288"/>
    <w:pPr>
      <w:keepNext/>
      <w:keepLines/>
      <w:spacing w:before="360" w:after="80"/>
      <w:outlineLvl w:val="0"/>
    </w:pPr>
    <w:rPr>
      <w:rFonts w:eastAsiaTheme="majorEastAsia" w:cstheme="majorBidi"/>
      <w:color w:val="999999"/>
      <w:sz w:val="36"/>
      <w:szCs w:val="40"/>
    </w:rPr>
  </w:style>
  <w:style w:type="paragraph" w:styleId="Heading2">
    <w:name w:val="heading 2"/>
    <w:aliases w:val="Heading 2 Char1,Heading 2 Char Char"/>
    <w:basedOn w:val="Normal"/>
    <w:next w:val="Normal"/>
    <w:link w:val="Heading2Char"/>
    <w:autoRedefine/>
    <w:unhideWhenUsed/>
    <w:qFormat/>
    <w:rsid w:val="005F090F"/>
    <w:pPr>
      <w:keepNext/>
      <w:numPr>
        <w:ilvl w:val="1"/>
        <w:numId w:val="4"/>
      </w:numPr>
      <w:spacing w:after="100"/>
      <w:ind w:left="578" w:hanging="578"/>
      <w:outlineLvl w:val="1"/>
    </w:pPr>
    <w:rPr>
      <w:rFonts w:eastAsiaTheme="majorEastAsia" w:cstheme="majorBidi"/>
      <w:color w:val="6E7878"/>
      <w:sz w:val="22"/>
    </w:rPr>
  </w:style>
  <w:style w:type="paragraph" w:styleId="Heading3">
    <w:name w:val="heading 3"/>
    <w:aliases w:val="Heading 3 Char1"/>
    <w:basedOn w:val="Normal"/>
    <w:next w:val="Normal"/>
    <w:link w:val="Heading3Char"/>
    <w:autoRedefine/>
    <w:unhideWhenUsed/>
    <w:qFormat/>
    <w:rsid w:val="005F090F"/>
    <w:pPr>
      <w:keepNext/>
      <w:spacing w:after="100"/>
      <w:outlineLvl w:val="2"/>
    </w:pPr>
    <w:rPr>
      <w:rFonts w:eastAsiaTheme="majorEastAsia" w:cstheme="majorBidi"/>
      <w:color w:val="6E7878"/>
      <w:sz w:val="22"/>
    </w:rPr>
  </w:style>
  <w:style w:type="paragraph" w:styleId="Heading4">
    <w:name w:val="heading 4"/>
    <w:aliases w:val="Heading 4 Char1"/>
    <w:basedOn w:val="Normal"/>
    <w:next w:val="Normal"/>
    <w:link w:val="Heading4Char"/>
    <w:autoRedefine/>
    <w:unhideWhenUsed/>
    <w:qFormat/>
    <w:rsid w:val="005F090F"/>
    <w:pPr>
      <w:keepNext/>
      <w:spacing w:after="100"/>
      <w:outlineLvl w:val="3"/>
    </w:pPr>
    <w:rPr>
      <w:rFonts w:eastAsiaTheme="majorEastAsia" w:cstheme="majorBidi"/>
      <w:iCs/>
      <w:color w:val="6E7878"/>
      <w:sz w:val="22"/>
    </w:rPr>
  </w:style>
  <w:style w:type="paragraph" w:styleId="Heading5">
    <w:name w:val="heading 5"/>
    <w:basedOn w:val="Normal"/>
    <w:next w:val="Normal"/>
    <w:link w:val="Heading5Char"/>
    <w:autoRedefine/>
    <w:unhideWhenUsed/>
    <w:qFormat/>
    <w:rsid w:val="005F090F"/>
    <w:pPr>
      <w:keepNext/>
      <w:spacing w:after="100"/>
      <w:outlineLvl w:val="4"/>
    </w:pPr>
    <w:rPr>
      <w:rFonts w:eastAsiaTheme="majorEastAsia" w:cstheme="majorBidi"/>
      <w:color w:val="6E7878"/>
      <w:sz w:val="22"/>
    </w:rPr>
  </w:style>
  <w:style w:type="paragraph" w:styleId="Heading6">
    <w:name w:val="heading 6"/>
    <w:basedOn w:val="Normal"/>
    <w:next w:val="Normal"/>
    <w:link w:val="Heading6Char"/>
    <w:unhideWhenUsed/>
    <w:qFormat/>
    <w:rsid w:val="00C966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C966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C966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C966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288"/>
    <w:rPr>
      <w:rFonts w:ascii="Verdana" w:eastAsiaTheme="majorEastAsia" w:hAnsi="Verdana" w:cstheme="majorBidi"/>
      <w:color w:val="999999"/>
      <w:sz w:val="36"/>
      <w:szCs w:val="40"/>
    </w:rPr>
  </w:style>
  <w:style w:type="character" w:customStyle="1" w:styleId="Heading2Char">
    <w:name w:val="Heading 2 Char"/>
    <w:aliases w:val="Heading 2 Char1 Char,Heading 2 Char Char Char"/>
    <w:basedOn w:val="DefaultParagraphFont"/>
    <w:link w:val="Heading2"/>
    <w:rsid w:val="005F090F"/>
    <w:rPr>
      <w:rFonts w:eastAsiaTheme="majorEastAsia" w:cstheme="majorBidi"/>
      <w:color w:val="6E7878"/>
      <w:sz w:val="22"/>
      <w:lang w:val="en-GB"/>
    </w:rPr>
  </w:style>
  <w:style w:type="character" w:customStyle="1" w:styleId="Heading3Char">
    <w:name w:val="Heading 3 Char"/>
    <w:aliases w:val="Heading 3 Char1 Char"/>
    <w:basedOn w:val="DefaultParagraphFont"/>
    <w:link w:val="Heading3"/>
    <w:rsid w:val="005F090F"/>
    <w:rPr>
      <w:rFonts w:ascii="Verdana" w:eastAsiaTheme="majorEastAsia" w:hAnsi="Verdana" w:cstheme="majorBidi"/>
      <w:color w:val="6E7878"/>
      <w:sz w:val="22"/>
      <w:szCs w:val="18"/>
    </w:rPr>
  </w:style>
  <w:style w:type="character" w:customStyle="1" w:styleId="Heading4Char">
    <w:name w:val="Heading 4 Char"/>
    <w:aliases w:val="Heading 4 Char1 Char"/>
    <w:basedOn w:val="DefaultParagraphFont"/>
    <w:link w:val="Heading4"/>
    <w:rsid w:val="005F090F"/>
    <w:rPr>
      <w:rFonts w:ascii="Verdana" w:eastAsiaTheme="majorEastAsia" w:hAnsi="Verdana" w:cstheme="majorBidi"/>
      <w:iCs/>
      <w:color w:val="6E7878"/>
      <w:sz w:val="22"/>
      <w:szCs w:val="18"/>
    </w:rPr>
  </w:style>
  <w:style w:type="character" w:customStyle="1" w:styleId="Heading5Char">
    <w:name w:val="Heading 5 Char"/>
    <w:basedOn w:val="DefaultParagraphFont"/>
    <w:link w:val="Heading5"/>
    <w:uiPriority w:val="9"/>
    <w:rsid w:val="005F090F"/>
    <w:rPr>
      <w:rFonts w:ascii="Verdana" w:eastAsiaTheme="majorEastAsia" w:hAnsi="Verdana" w:cstheme="majorBidi"/>
      <w:color w:val="6E7878"/>
      <w:sz w:val="22"/>
      <w:szCs w:val="18"/>
    </w:rPr>
  </w:style>
  <w:style w:type="character" w:customStyle="1" w:styleId="Heading6Char">
    <w:name w:val="Heading 6 Char"/>
    <w:basedOn w:val="DefaultParagraphFont"/>
    <w:link w:val="Heading6"/>
    <w:uiPriority w:val="9"/>
    <w:rsid w:val="00C966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C96603"/>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C966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C96603"/>
    <w:rPr>
      <w:rFonts w:eastAsiaTheme="majorEastAsia" w:cstheme="majorBidi"/>
      <w:color w:val="272727" w:themeColor="text1" w:themeTint="D8"/>
    </w:rPr>
  </w:style>
  <w:style w:type="paragraph" w:styleId="Title">
    <w:name w:val="Title"/>
    <w:basedOn w:val="Normal"/>
    <w:next w:val="Normal"/>
    <w:link w:val="TitleChar"/>
    <w:uiPriority w:val="10"/>
    <w:rsid w:val="00C966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6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6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6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603"/>
    <w:pPr>
      <w:spacing w:before="160"/>
      <w:jc w:val="center"/>
    </w:pPr>
    <w:rPr>
      <w:i/>
      <w:iCs/>
      <w:color w:val="404040" w:themeColor="text1" w:themeTint="BF"/>
    </w:rPr>
  </w:style>
  <w:style w:type="character" w:customStyle="1" w:styleId="QuoteChar">
    <w:name w:val="Quote Char"/>
    <w:basedOn w:val="DefaultParagraphFont"/>
    <w:link w:val="Quote"/>
    <w:uiPriority w:val="29"/>
    <w:rsid w:val="00C96603"/>
    <w:rPr>
      <w:i/>
      <w:iCs/>
      <w:color w:val="404040" w:themeColor="text1" w:themeTint="BF"/>
    </w:rPr>
  </w:style>
  <w:style w:type="paragraph" w:customStyle="1" w:styleId="Table">
    <w:name w:val="Table"/>
    <w:qFormat/>
    <w:rsid w:val="00A96250"/>
    <w:pPr>
      <w:framePr w:hSpace="180" w:wrap="around" w:vAnchor="text" w:hAnchor="margin" w:y="242"/>
      <w:spacing w:before="40" w:after="120" w:line="240" w:lineRule="auto"/>
      <w:jc w:val="center"/>
    </w:pPr>
    <w:rPr>
      <w:color w:val="000000" w:themeColor="text1"/>
      <w:szCs w:val="22"/>
    </w:rPr>
  </w:style>
  <w:style w:type="character" w:styleId="IntenseEmphasis">
    <w:name w:val="Intense Emphasis"/>
    <w:basedOn w:val="DefaultParagraphFont"/>
    <w:uiPriority w:val="21"/>
    <w:qFormat/>
    <w:rsid w:val="00C96603"/>
    <w:rPr>
      <w:i/>
      <w:iCs/>
      <w:color w:val="727272" w:themeColor="accent1" w:themeShade="BF"/>
    </w:rPr>
  </w:style>
  <w:style w:type="paragraph" w:styleId="IntenseQuote">
    <w:name w:val="Intense Quote"/>
    <w:basedOn w:val="Normal"/>
    <w:next w:val="Normal"/>
    <w:link w:val="IntenseQuoteChar"/>
    <w:uiPriority w:val="30"/>
    <w:qFormat/>
    <w:rsid w:val="00C96603"/>
    <w:pPr>
      <w:pBdr>
        <w:top w:val="single" w:sz="4" w:space="10" w:color="727272" w:themeColor="accent1" w:themeShade="BF"/>
        <w:bottom w:val="single" w:sz="4" w:space="10" w:color="727272" w:themeColor="accent1" w:themeShade="BF"/>
      </w:pBdr>
      <w:spacing w:before="360" w:after="360"/>
      <w:ind w:left="864" w:right="864"/>
      <w:jc w:val="center"/>
    </w:pPr>
    <w:rPr>
      <w:i/>
      <w:iCs/>
      <w:color w:val="727272" w:themeColor="accent1" w:themeShade="BF"/>
    </w:rPr>
  </w:style>
  <w:style w:type="character" w:customStyle="1" w:styleId="IntenseQuoteChar">
    <w:name w:val="Intense Quote Char"/>
    <w:basedOn w:val="DefaultParagraphFont"/>
    <w:link w:val="IntenseQuote"/>
    <w:uiPriority w:val="30"/>
    <w:rsid w:val="00C96603"/>
    <w:rPr>
      <w:i/>
      <w:iCs/>
      <w:color w:val="727272" w:themeColor="accent1" w:themeShade="BF"/>
    </w:rPr>
  </w:style>
  <w:style w:type="character" w:styleId="IntenseReference">
    <w:name w:val="Intense Reference"/>
    <w:basedOn w:val="DefaultParagraphFont"/>
    <w:uiPriority w:val="32"/>
    <w:qFormat/>
    <w:rsid w:val="00C96603"/>
    <w:rPr>
      <w:b/>
      <w:bCs/>
      <w:smallCaps/>
      <w:color w:val="727272" w:themeColor="accent1" w:themeShade="BF"/>
      <w:spacing w:val="5"/>
    </w:rPr>
  </w:style>
  <w:style w:type="paragraph" w:styleId="Header">
    <w:name w:val="header"/>
    <w:basedOn w:val="Normal"/>
    <w:link w:val="HeaderChar"/>
    <w:uiPriority w:val="99"/>
    <w:unhideWhenUsed/>
    <w:rsid w:val="00C96603"/>
    <w:pPr>
      <w:tabs>
        <w:tab w:val="center" w:pos="4680"/>
        <w:tab w:val="right" w:pos="9360"/>
      </w:tabs>
      <w:spacing w:line="240" w:lineRule="auto"/>
    </w:pPr>
  </w:style>
  <w:style w:type="character" w:customStyle="1" w:styleId="HeaderChar">
    <w:name w:val="Header Char"/>
    <w:basedOn w:val="DefaultParagraphFont"/>
    <w:link w:val="Header"/>
    <w:uiPriority w:val="99"/>
    <w:rsid w:val="00C96603"/>
  </w:style>
  <w:style w:type="paragraph" w:styleId="Footer">
    <w:name w:val="footer"/>
    <w:basedOn w:val="Normal"/>
    <w:link w:val="FooterChar"/>
    <w:uiPriority w:val="99"/>
    <w:unhideWhenUsed/>
    <w:rsid w:val="007D27CD"/>
    <w:pPr>
      <w:tabs>
        <w:tab w:val="center" w:pos="4680"/>
        <w:tab w:val="right" w:pos="9360"/>
      </w:tabs>
      <w:spacing w:line="240" w:lineRule="auto"/>
    </w:pPr>
    <w:rPr>
      <w:color w:val="6E7878" w:themeColor="text2"/>
    </w:rPr>
  </w:style>
  <w:style w:type="character" w:customStyle="1" w:styleId="FooterChar">
    <w:name w:val="Footer Char"/>
    <w:basedOn w:val="DefaultParagraphFont"/>
    <w:link w:val="Footer"/>
    <w:uiPriority w:val="99"/>
    <w:rsid w:val="007D27CD"/>
    <w:rPr>
      <w:rFonts w:eastAsiaTheme="minorEastAsia"/>
      <w:color w:val="6E7878" w:themeColor="text2"/>
    </w:rPr>
  </w:style>
  <w:style w:type="paragraph" w:customStyle="1" w:styleId="DocumentTitle">
    <w:name w:val="Document Title"/>
    <w:basedOn w:val="Title"/>
    <w:autoRedefine/>
    <w:qFormat/>
    <w:rsid w:val="007D27CD"/>
    <w:pPr>
      <w:pBdr>
        <w:bottom w:val="single" w:sz="12" w:space="1" w:color="BCD727"/>
      </w:pBdr>
    </w:pPr>
    <w:rPr>
      <w:rFonts w:ascii="Verdana" w:hAnsi="Verdana"/>
      <w:color w:val="6E7878" w:themeColor="text2"/>
      <w:sz w:val="52"/>
      <w:szCs w:val="44"/>
    </w:rPr>
  </w:style>
  <w:style w:type="paragraph" w:customStyle="1" w:styleId="ClientName">
    <w:name w:val="Client Name"/>
    <w:basedOn w:val="Subtitle"/>
    <w:qFormat/>
    <w:rsid w:val="007D27CD"/>
    <w:pPr>
      <w:spacing w:after="100"/>
    </w:pPr>
    <w:rPr>
      <w:bCs/>
      <w:color w:val="6E7878" w:themeColor="text2"/>
      <w:szCs w:val="32"/>
    </w:rPr>
  </w:style>
  <w:style w:type="paragraph" w:customStyle="1" w:styleId="ProjectName">
    <w:name w:val="Project Name"/>
    <w:basedOn w:val="Subtitle"/>
    <w:qFormat/>
    <w:rsid w:val="007D27CD"/>
    <w:rPr>
      <w:color w:val="6E7878" w:themeColor="text2"/>
      <w:szCs w:val="32"/>
    </w:rPr>
  </w:style>
  <w:style w:type="character" w:styleId="PageNumber">
    <w:name w:val="page number"/>
    <w:basedOn w:val="DefaultParagraphFont"/>
    <w:uiPriority w:val="99"/>
    <w:semiHidden/>
    <w:unhideWhenUsed/>
    <w:rsid w:val="007D27CD"/>
    <w:rPr>
      <w:color w:val="6E7878" w:themeColor="text2"/>
    </w:rPr>
  </w:style>
  <w:style w:type="paragraph" w:styleId="TOC1">
    <w:name w:val="toc 1"/>
    <w:basedOn w:val="NoSpacing"/>
    <w:next w:val="NoSpacing"/>
    <w:link w:val="TOC1Char"/>
    <w:autoRedefine/>
    <w:uiPriority w:val="39"/>
    <w:unhideWhenUsed/>
    <w:rsid w:val="00B16A15"/>
    <w:pPr>
      <w:keepLines/>
      <w:tabs>
        <w:tab w:val="left" w:pos="440"/>
        <w:tab w:val="right" w:leader="dot" w:pos="9350"/>
      </w:tabs>
      <w:spacing w:before="20" w:after="100"/>
      <w:contextualSpacing/>
      <w:textboxTightWrap w:val="allLines"/>
    </w:pPr>
    <w:rPr>
      <w:rFonts w:cs="Times New Roman (Body CS)"/>
      <w:noProof/>
      <w:color w:val="6E7878"/>
      <w:sz w:val="22"/>
      <w:lang w:val="en-GB"/>
    </w:rPr>
  </w:style>
  <w:style w:type="character" w:styleId="Hyperlink">
    <w:name w:val="Hyperlink"/>
    <w:basedOn w:val="DefaultParagraphFont"/>
    <w:uiPriority w:val="99"/>
    <w:unhideWhenUsed/>
    <w:qFormat/>
    <w:rsid w:val="00E55EE8"/>
    <w:rPr>
      <w:rFonts w:ascii="Verdana" w:hAnsi="Verdana"/>
      <w:color w:val="4E79A7"/>
      <w:sz w:val="18"/>
      <w:u w:val="single"/>
    </w:rPr>
  </w:style>
  <w:style w:type="table" w:styleId="TableGrid">
    <w:name w:val="Table Grid"/>
    <w:basedOn w:val="TableNormal"/>
    <w:uiPriority w:val="39"/>
    <w:rsid w:val="002B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27817"/>
    <w:pPr>
      <w:numPr>
        <w:numId w:val="2"/>
      </w:numPr>
    </w:pPr>
  </w:style>
  <w:style w:type="paragraph" w:styleId="Date">
    <w:name w:val="Date"/>
    <w:basedOn w:val="Normal"/>
    <w:next w:val="Normal"/>
    <w:link w:val="DateChar"/>
    <w:uiPriority w:val="99"/>
    <w:unhideWhenUsed/>
    <w:rsid w:val="007D27CD"/>
    <w:pPr>
      <w:spacing w:before="240"/>
    </w:pPr>
    <w:rPr>
      <w:color w:val="6E7878" w:themeColor="text2"/>
    </w:rPr>
  </w:style>
  <w:style w:type="character" w:customStyle="1" w:styleId="DateChar">
    <w:name w:val="Date Char"/>
    <w:basedOn w:val="DefaultParagraphFont"/>
    <w:link w:val="Date"/>
    <w:uiPriority w:val="99"/>
    <w:rsid w:val="007D27CD"/>
    <w:rPr>
      <w:rFonts w:eastAsiaTheme="minorEastAsia"/>
      <w:color w:val="6E7878" w:themeColor="text2"/>
    </w:rPr>
  </w:style>
  <w:style w:type="paragraph" w:customStyle="1" w:styleId="Heading-2">
    <w:name w:val="Heading- 2"/>
    <w:basedOn w:val="Normal"/>
    <w:rsid w:val="00804E1F"/>
    <w:pPr>
      <w:numPr>
        <w:ilvl w:val="1"/>
        <w:numId w:val="1"/>
      </w:numPr>
      <w:contextualSpacing/>
    </w:pPr>
    <w:rPr>
      <w:b/>
      <w:bCs/>
      <w:color w:val="999999"/>
      <w:szCs w:val="22"/>
    </w:rPr>
  </w:style>
  <w:style w:type="numbering" w:customStyle="1" w:styleId="BulletLevel1">
    <w:name w:val="Bullet Level 1"/>
    <w:uiPriority w:val="99"/>
    <w:rsid w:val="00D66B60"/>
    <w:pPr>
      <w:numPr>
        <w:numId w:val="3"/>
      </w:numPr>
    </w:pPr>
  </w:style>
  <w:style w:type="paragraph" w:customStyle="1" w:styleId="OBNumberedList">
    <w:name w:val="OB Numbered List"/>
    <w:basedOn w:val="ListParagraph"/>
    <w:qFormat/>
    <w:rsid w:val="003526CB"/>
    <w:pPr>
      <w:numPr>
        <w:numId w:val="23"/>
      </w:numPr>
      <w:spacing w:after="100"/>
      <w:contextualSpacing w:val="0"/>
    </w:pPr>
  </w:style>
  <w:style w:type="paragraph" w:customStyle="1" w:styleId="OBBulletList">
    <w:name w:val="OB Bullet List"/>
    <w:basedOn w:val="ListParagraph"/>
    <w:qFormat/>
    <w:rsid w:val="00DD01D3"/>
    <w:pPr>
      <w:numPr>
        <w:numId w:val="14"/>
      </w:numPr>
      <w:spacing w:after="100"/>
      <w:contextualSpacing w:val="0"/>
    </w:pPr>
  </w:style>
  <w:style w:type="paragraph" w:customStyle="1" w:styleId="Level4Heading">
    <w:name w:val="Level 4 Heading"/>
    <w:basedOn w:val="Heading4"/>
    <w:next w:val="Normal"/>
    <w:qFormat/>
    <w:rsid w:val="00CB3483"/>
    <w:pPr>
      <w:numPr>
        <w:ilvl w:val="3"/>
        <w:numId w:val="5"/>
      </w:numPr>
      <w:spacing w:before="240"/>
    </w:pPr>
    <w:rPr>
      <w:b/>
      <w:color w:val="000000" w:themeColor="text1"/>
      <w:sz w:val="20"/>
    </w:rPr>
  </w:style>
  <w:style w:type="paragraph" w:customStyle="1" w:styleId="Level2Heading">
    <w:name w:val="Level 2 Heading"/>
    <w:basedOn w:val="Heading2"/>
    <w:next w:val="Normal"/>
    <w:qFormat/>
    <w:rsid w:val="00036498"/>
    <w:pPr>
      <w:numPr>
        <w:numId w:val="5"/>
      </w:numPr>
      <w:spacing w:before="280"/>
      <w:ind w:left="567"/>
    </w:pPr>
    <w:rPr>
      <w:b/>
      <w:caps/>
      <w:color w:val="000000" w:themeColor="text1"/>
      <w:sz w:val="20"/>
    </w:rPr>
  </w:style>
  <w:style w:type="paragraph" w:customStyle="1" w:styleId="Level5Heading">
    <w:name w:val="Level 5 Heading"/>
    <w:basedOn w:val="Heading5"/>
    <w:next w:val="Normal"/>
    <w:qFormat/>
    <w:rsid w:val="00CB3483"/>
    <w:pPr>
      <w:numPr>
        <w:ilvl w:val="4"/>
        <w:numId w:val="5"/>
      </w:numPr>
      <w:spacing w:before="240"/>
    </w:pPr>
    <w:rPr>
      <w:b/>
      <w:color w:val="000000" w:themeColor="text1"/>
      <w:sz w:val="20"/>
    </w:rPr>
  </w:style>
  <w:style w:type="paragraph" w:styleId="TOC2">
    <w:name w:val="toc 2"/>
    <w:basedOn w:val="Normal"/>
    <w:next w:val="Normal"/>
    <w:autoRedefine/>
    <w:uiPriority w:val="39"/>
    <w:unhideWhenUsed/>
    <w:rsid w:val="00892E8E"/>
    <w:pPr>
      <w:spacing w:after="60"/>
      <w:ind w:left="221"/>
    </w:pPr>
  </w:style>
  <w:style w:type="paragraph" w:styleId="TOC3">
    <w:name w:val="toc 3"/>
    <w:basedOn w:val="Normal"/>
    <w:next w:val="Normal"/>
    <w:autoRedefine/>
    <w:uiPriority w:val="39"/>
    <w:unhideWhenUsed/>
    <w:rsid w:val="00892E8E"/>
    <w:pPr>
      <w:spacing w:after="60" w:line="240" w:lineRule="auto"/>
      <w:ind w:left="442"/>
    </w:pPr>
  </w:style>
  <w:style w:type="paragraph" w:styleId="TOC4">
    <w:name w:val="toc 4"/>
    <w:basedOn w:val="Normal"/>
    <w:next w:val="Normal"/>
    <w:autoRedefine/>
    <w:uiPriority w:val="39"/>
    <w:unhideWhenUsed/>
    <w:rsid w:val="00892E8E"/>
    <w:pPr>
      <w:spacing w:after="60" w:line="240" w:lineRule="auto"/>
      <w:ind w:left="658"/>
    </w:pPr>
  </w:style>
  <w:style w:type="paragraph" w:styleId="TOC5">
    <w:name w:val="toc 5"/>
    <w:basedOn w:val="Normal"/>
    <w:next w:val="Normal"/>
    <w:autoRedefine/>
    <w:uiPriority w:val="39"/>
    <w:unhideWhenUsed/>
    <w:rsid w:val="00892E8E"/>
    <w:pPr>
      <w:spacing w:after="60"/>
      <w:ind w:left="879"/>
    </w:pPr>
  </w:style>
  <w:style w:type="table" w:customStyle="1" w:styleId="OBTable">
    <w:name w:val="OB Table"/>
    <w:basedOn w:val="TableNormal"/>
    <w:uiPriority w:val="99"/>
    <w:rsid w:val="00ED47CD"/>
    <w:pPr>
      <w:spacing w:before="60" w:after="60" w:line="240" w:lineRule="auto"/>
    </w:pPr>
    <w:rPr>
      <w:sz w:val="16"/>
    </w:rPr>
    <w:tblPr>
      <w:tblBorders>
        <w:top w:val="single" w:sz="4" w:space="0" w:color="6E7878" w:themeColor="text2"/>
        <w:left w:val="single" w:sz="4" w:space="0" w:color="6E7878" w:themeColor="text2"/>
        <w:bottom w:val="single" w:sz="4" w:space="0" w:color="6E7878" w:themeColor="text2"/>
        <w:right w:val="single" w:sz="4" w:space="0" w:color="6E7878" w:themeColor="text2"/>
        <w:insideH w:val="single" w:sz="4" w:space="0" w:color="6E7878" w:themeColor="text2"/>
        <w:insideV w:val="single" w:sz="4" w:space="0" w:color="6E7878" w:themeColor="text2"/>
      </w:tblBorders>
      <w:tblCellMar>
        <w:top w:w="28" w:type="dxa"/>
        <w:bottom w:w="28" w:type="dxa"/>
      </w:tblCellMar>
    </w:tblPr>
    <w:tcPr>
      <w:shd w:val="clear" w:color="auto" w:fill="auto"/>
      <w:vAlign w:val="center"/>
    </w:tcPr>
    <w:tblStylePr w:type="firstRow">
      <w:pPr>
        <w:wordWrap/>
        <w:spacing w:beforeLines="0" w:before="60" w:beforeAutospacing="0" w:afterLines="0" w:after="60" w:afterAutospacing="0" w:line="240" w:lineRule="auto"/>
        <w:ind w:leftChars="0" w:left="0" w:rightChars="0" w:right="0"/>
        <w:mirrorIndents w:val="0"/>
        <w:jc w:val="left"/>
      </w:pPr>
      <w:rPr>
        <w:rFonts w:ascii="Verdana" w:hAnsi="Verdana"/>
        <w:b w:val="0"/>
        <w:i w:val="0"/>
        <w:color w:val="FFFFFF" w:themeColor="background1"/>
        <w:sz w:val="18"/>
      </w:rPr>
      <w:tblPr/>
      <w:tcPr>
        <w:tcBorders>
          <w:top w:val="single" w:sz="4" w:space="0" w:color="6E7878" w:themeColor="text2"/>
          <w:left w:val="single" w:sz="4" w:space="0" w:color="6E7878" w:themeColor="text2"/>
          <w:bottom w:val="single" w:sz="4" w:space="0" w:color="6E7878" w:themeColor="text2"/>
          <w:right w:val="single" w:sz="4" w:space="0" w:color="6E7878" w:themeColor="text2"/>
          <w:insideH w:val="single" w:sz="4" w:space="0" w:color="6E7878" w:themeColor="text2"/>
          <w:insideV w:val="single" w:sz="4" w:space="0" w:color="6E7878" w:themeColor="text2"/>
          <w:tl2br w:val="nil"/>
          <w:tr2bl w:val="nil"/>
        </w:tcBorders>
        <w:shd w:val="clear" w:color="auto" w:fill="BCD727"/>
      </w:tcPr>
    </w:tblStylePr>
  </w:style>
  <w:style w:type="paragraph" w:styleId="TOCHeading">
    <w:name w:val="TOC Heading"/>
    <w:basedOn w:val="Heading1"/>
    <w:next w:val="Normal"/>
    <w:uiPriority w:val="39"/>
    <w:unhideWhenUsed/>
    <w:qFormat/>
    <w:rsid w:val="00A11853"/>
    <w:pPr>
      <w:spacing w:before="240" w:after="0" w:line="259" w:lineRule="auto"/>
      <w:outlineLvl w:val="9"/>
    </w:pPr>
    <w:rPr>
      <w:rFonts w:asciiTheme="majorHAnsi" w:hAnsiTheme="majorHAnsi"/>
      <w:color w:val="727272" w:themeColor="accent1" w:themeShade="BF"/>
      <w:kern w:val="0"/>
      <w:sz w:val="32"/>
      <w:szCs w:val="32"/>
      <w14:ligatures w14:val="none"/>
    </w:rPr>
  </w:style>
  <w:style w:type="character" w:styleId="PlaceholderText">
    <w:name w:val="Placeholder Text"/>
    <w:basedOn w:val="DefaultParagraphFont"/>
    <w:uiPriority w:val="99"/>
    <w:semiHidden/>
    <w:rsid w:val="00D64E7E"/>
    <w:rPr>
      <w:color w:val="666666"/>
    </w:rPr>
  </w:style>
  <w:style w:type="paragraph" w:customStyle="1" w:styleId="Level1Heading">
    <w:name w:val="Level 1 Heading"/>
    <w:basedOn w:val="Heading1"/>
    <w:next w:val="Normal"/>
    <w:qFormat/>
    <w:rsid w:val="00CB3483"/>
    <w:pPr>
      <w:keepLines w:val="0"/>
      <w:pageBreakBefore/>
      <w:numPr>
        <w:numId w:val="5"/>
      </w:numPr>
      <w:spacing w:before="0" w:after="240"/>
    </w:pPr>
    <w:rPr>
      <w:b/>
      <w:caps/>
      <w:color w:val="6E7878" w:themeColor="text2"/>
      <w:sz w:val="24"/>
    </w:rPr>
  </w:style>
  <w:style w:type="paragraph" w:customStyle="1" w:styleId="Level3Heading">
    <w:name w:val="Level 3 Heading"/>
    <w:basedOn w:val="Heading3"/>
    <w:next w:val="Normal"/>
    <w:qFormat/>
    <w:rsid w:val="00CB3483"/>
    <w:pPr>
      <w:numPr>
        <w:ilvl w:val="2"/>
        <w:numId w:val="5"/>
      </w:numPr>
      <w:spacing w:before="240"/>
    </w:pPr>
    <w:rPr>
      <w:b/>
      <w:color w:val="000000" w:themeColor="text1"/>
      <w:sz w:val="20"/>
    </w:rPr>
  </w:style>
  <w:style w:type="paragraph" w:customStyle="1" w:styleId="TOC">
    <w:name w:val="TOC"/>
    <w:basedOn w:val="Normal"/>
    <w:qFormat/>
    <w:rsid w:val="0004096A"/>
    <w:pPr>
      <w:spacing w:line="240" w:lineRule="auto"/>
    </w:pPr>
  </w:style>
  <w:style w:type="paragraph" w:styleId="NoSpacing">
    <w:name w:val="No Spacing"/>
    <w:link w:val="NoSpacingChar"/>
    <w:uiPriority w:val="1"/>
    <w:qFormat/>
    <w:rsid w:val="0004096A"/>
    <w:pPr>
      <w:spacing w:after="0" w:line="240" w:lineRule="auto"/>
    </w:pPr>
    <w:rPr>
      <w:color w:val="000000"/>
    </w:rPr>
  </w:style>
  <w:style w:type="character" w:customStyle="1" w:styleId="NoSpacingChar">
    <w:name w:val="No Spacing Char"/>
    <w:basedOn w:val="DefaultParagraphFont"/>
    <w:link w:val="NoSpacing"/>
    <w:uiPriority w:val="1"/>
    <w:rsid w:val="0004096A"/>
    <w:rPr>
      <w:rFonts w:ascii="Verdana" w:hAnsi="Verdana"/>
      <w:color w:val="000000"/>
      <w:sz w:val="18"/>
    </w:rPr>
  </w:style>
  <w:style w:type="character" w:customStyle="1" w:styleId="TOC1Char">
    <w:name w:val="TOC 1 Char"/>
    <w:basedOn w:val="NoSpacingChar"/>
    <w:link w:val="TOC1"/>
    <w:uiPriority w:val="39"/>
    <w:rsid w:val="00B16A15"/>
    <w:rPr>
      <w:rFonts w:ascii="Verdana" w:hAnsi="Verdana" w:cs="Times New Roman (Body CS)"/>
      <w:noProof/>
      <w:color w:val="6E7878"/>
      <w:sz w:val="22"/>
      <w:lang w:val="en-GB"/>
    </w:rPr>
  </w:style>
  <w:style w:type="character" w:styleId="BookTitle">
    <w:name w:val="Book Title"/>
    <w:basedOn w:val="DefaultParagraphFont"/>
    <w:uiPriority w:val="33"/>
    <w:qFormat/>
    <w:rsid w:val="00804E1F"/>
    <w:rPr>
      <w:b/>
      <w:bCs/>
      <w:i/>
      <w:iCs/>
      <w:spacing w:val="5"/>
    </w:rPr>
  </w:style>
  <w:style w:type="numbering" w:customStyle="1" w:styleId="CurrentList1">
    <w:name w:val="Current List1"/>
    <w:uiPriority w:val="99"/>
    <w:rsid w:val="00C30C7C"/>
    <w:pPr>
      <w:numPr>
        <w:numId w:val="6"/>
      </w:numPr>
    </w:pPr>
  </w:style>
  <w:style w:type="numbering" w:customStyle="1" w:styleId="CurrentList2">
    <w:name w:val="Current List2"/>
    <w:uiPriority w:val="99"/>
    <w:rsid w:val="00C30C7C"/>
    <w:pPr>
      <w:numPr>
        <w:numId w:val="7"/>
      </w:numPr>
    </w:pPr>
  </w:style>
  <w:style w:type="paragraph" w:styleId="BodyText">
    <w:name w:val="Body Text"/>
    <w:basedOn w:val="Normal"/>
    <w:link w:val="BodyTextChar"/>
    <w:uiPriority w:val="99"/>
    <w:unhideWhenUsed/>
    <w:qFormat/>
    <w:rsid w:val="00494889"/>
    <w:pPr>
      <w:spacing w:after="100"/>
    </w:pPr>
  </w:style>
  <w:style w:type="character" w:customStyle="1" w:styleId="BodyTextChar">
    <w:name w:val="Body Text Char"/>
    <w:basedOn w:val="DefaultParagraphFont"/>
    <w:link w:val="BodyText"/>
    <w:uiPriority w:val="99"/>
    <w:rsid w:val="00494889"/>
    <w:rPr>
      <w:rFonts w:ascii="Verdana" w:hAnsi="Verdana"/>
      <w:color w:val="000000"/>
      <w:sz w:val="18"/>
    </w:rPr>
  </w:style>
  <w:style w:type="paragraph" w:styleId="BodyText3">
    <w:name w:val="Body Text 3"/>
    <w:basedOn w:val="Normal"/>
    <w:link w:val="BodyText3Char"/>
    <w:uiPriority w:val="99"/>
    <w:unhideWhenUsed/>
    <w:rsid w:val="00034EA1"/>
    <w:rPr>
      <w:sz w:val="16"/>
      <w:szCs w:val="16"/>
    </w:rPr>
  </w:style>
  <w:style w:type="character" w:customStyle="1" w:styleId="BodyText3Char">
    <w:name w:val="Body Text 3 Char"/>
    <w:basedOn w:val="DefaultParagraphFont"/>
    <w:link w:val="BodyText3"/>
    <w:uiPriority w:val="99"/>
    <w:rsid w:val="00034EA1"/>
    <w:rPr>
      <w:rFonts w:ascii="Verdana" w:hAnsi="Verdana"/>
      <w:color w:val="000000"/>
      <w:sz w:val="16"/>
      <w:szCs w:val="16"/>
    </w:rPr>
  </w:style>
  <w:style w:type="paragraph" w:styleId="ListParagraph">
    <w:name w:val="List Paragraph"/>
    <w:basedOn w:val="Normal"/>
    <w:uiPriority w:val="34"/>
    <w:qFormat/>
    <w:rsid w:val="00EF0155"/>
    <w:pPr>
      <w:ind w:left="1162" w:hanging="567"/>
      <w:contextualSpacing/>
    </w:pPr>
  </w:style>
  <w:style w:type="numbering" w:customStyle="1" w:styleId="CurrentList3">
    <w:name w:val="Current List3"/>
    <w:uiPriority w:val="99"/>
    <w:rsid w:val="0044347E"/>
    <w:pPr>
      <w:numPr>
        <w:numId w:val="8"/>
      </w:numPr>
    </w:pPr>
  </w:style>
  <w:style w:type="paragraph" w:styleId="Caption">
    <w:name w:val="caption"/>
    <w:basedOn w:val="Normal"/>
    <w:next w:val="Normal"/>
    <w:uiPriority w:val="35"/>
    <w:unhideWhenUsed/>
    <w:qFormat/>
    <w:rsid w:val="0009111D"/>
    <w:pPr>
      <w:spacing w:before="60" w:line="240" w:lineRule="auto"/>
    </w:pPr>
    <w:rPr>
      <w:i/>
      <w:iCs/>
      <w:color w:val="999999" w:themeColor="accent1"/>
    </w:rPr>
  </w:style>
  <w:style w:type="numbering" w:customStyle="1" w:styleId="CurrentList4">
    <w:name w:val="Current List4"/>
    <w:uiPriority w:val="99"/>
    <w:rsid w:val="00202BD0"/>
    <w:pPr>
      <w:numPr>
        <w:numId w:val="9"/>
      </w:numPr>
    </w:pPr>
  </w:style>
  <w:style w:type="numbering" w:customStyle="1" w:styleId="CurrentList5">
    <w:name w:val="Current List5"/>
    <w:uiPriority w:val="99"/>
    <w:rsid w:val="00980F9D"/>
    <w:pPr>
      <w:numPr>
        <w:numId w:val="10"/>
      </w:numPr>
    </w:pPr>
  </w:style>
  <w:style w:type="numbering" w:customStyle="1" w:styleId="CurrentList6">
    <w:name w:val="Current List6"/>
    <w:uiPriority w:val="99"/>
    <w:rsid w:val="00980F9D"/>
    <w:pPr>
      <w:numPr>
        <w:numId w:val="11"/>
      </w:numPr>
    </w:pPr>
  </w:style>
  <w:style w:type="numbering" w:customStyle="1" w:styleId="CurrentList7">
    <w:name w:val="Current List7"/>
    <w:uiPriority w:val="99"/>
    <w:rsid w:val="006C0946"/>
    <w:pPr>
      <w:numPr>
        <w:numId w:val="12"/>
      </w:numPr>
    </w:pPr>
  </w:style>
  <w:style w:type="numbering" w:customStyle="1" w:styleId="1NumberedList1">
    <w:name w:val="1. Numbered List 1"/>
    <w:uiPriority w:val="99"/>
    <w:rsid w:val="00AA0A40"/>
    <w:pPr>
      <w:numPr>
        <w:numId w:val="13"/>
      </w:numPr>
    </w:pPr>
  </w:style>
  <w:style w:type="paragraph" w:customStyle="1" w:styleId="OBTableHeader">
    <w:name w:val="OB Table Header"/>
    <w:basedOn w:val="Normal"/>
    <w:rsid w:val="0009111D"/>
    <w:pPr>
      <w:spacing w:before="60" w:after="60" w:line="240" w:lineRule="auto"/>
    </w:pPr>
    <w:rPr>
      <w:color w:val="FFFFFF" w:themeColor="background1"/>
    </w:rPr>
  </w:style>
  <w:style w:type="paragraph" w:customStyle="1" w:styleId="OBTableBody">
    <w:name w:val="OB Table Body"/>
    <w:rsid w:val="00786812"/>
    <w:pPr>
      <w:spacing w:before="60" w:after="60" w:line="100" w:lineRule="atLeast"/>
    </w:pPr>
    <w:rPr>
      <w:sz w:val="16"/>
      <w:szCs w:val="16"/>
    </w:rPr>
  </w:style>
  <w:style w:type="paragraph" w:styleId="NormalIndent">
    <w:name w:val="Normal Indent"/>
    <w:aliases w:val="Normal Indent Char Char,Normal Indent Char Char1 Char Char Char Char Char Char Char Char Char Char Char Char Char Char Char Char,Normal Indent Char1 Char1 Char Char Char Char Char Char Char Char Char Char Char Char Char Char Char Char Char"/>
    <w:basedOn w:val="Normal"/>
    <w:link w:val="NormalIndentChar"/>
    <w:rsid w:val="003526CB"/>
    <w:pPr>
      <w:spacing w:after="180"/>
      <w:ind w:left="709"/>
    </w:pPr>
  </w:style>
  <w:style w:type="paragraph" w:customStyle="1" w:styleId="IndentOne">
    <w:name w:val="Indent One"/>
    <w:basedOn w:val="NormalIndent"/>
    <w:rsid w:val="003526CB"/>
    <w:pPr>
      <w:ind w:left="1418"/>
    </w:pPr>
  </w:style>
  <w:style w:type="paragraph" w:customStyle="1" w:styleId="ResponseText">
    <w:name w:val="Response Text"/>
    <w:basedOn w:val="Normal"/>
    <w:rsid w:val="003526CB"/>
    <w:pPr>
      <w:spacing w:before="120" w:line="240" w:lineRule="auto"/>
      <w:ind w:left="2606"/>
    </w:pPr>
  </w:style>
  <w:style w:type="character" w:customStyle="1" w:styleId="Heading1Char1">
    <w:name w:val="Heading 1 Char1"/>
    <w:basedOn w:val="DefaultParagraphFont"/>
    <w:rsid w:val="003526CB"/>
    <w:rPr>
      <w:rFonts w:ascii="Verdana" w:eastAsia="Times New Roman" w:hAnsi="Verdana" w:cs="Times New Roman"/>
      <w:b/>
      <w:caps/>
      <w:color w:val="808080"/>
      <w:sz w:val="24"/>
      <w:szCs w:val="20"/>
      <w:lang w:val="en-US"/>
    </w:rPr>
  </w:style>
  <w:style w:type="character" w:customStyle="1" w:styleId="NormalIndentChar">
    <w:name w:val="Normal Indent Char"/>
    <w:aliases w:val="Normal Indent Char Char Char,Normal Indent Char Char1 Char Char Char Char Char Char Char Char Char Char Char Char Char Char Char Char Char"/>
    <w:basedOn w:val="DefaultParagraphFont"/>
    <w:link w:val="NormalIndent"/>
    <w:rsid w:val="003526CB"/>
    <w:rPr>
      <w:lang w:val="en-US"/>
    </w:rPr>
  </w:style>
  <w:style w:type="paragraph" w:styleId="BalloonText">
    <w:name w:val="Balloon Text"/>
    <w:basedOn w:val="Normal"/>
    <w:link w:val="BalloonTextChar"/>
    <w:uiPriority w:val="99"/>
    <w:semiHidden/>
    <w:unhideWhenUsed/>
    <w:rsid w:val="003526C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6CB"/>
    <w:rPr>
      <w:rFonts w:ascii="Tahoma" w:hAnsi="Tahoma" w:cs="Tahoma"/>
      <w:sz w:val="16"/>
      <w:szCs w:val="16"/>
      <w:lang w:val="en-US"/>
    </w:rPr>
  </w:style>
  <w:style w:type="character" w:styleId="CommentReference">
    <w:name w:val="annotation reference"/>
    <w:basedOn w:val="DefaultParagraphFont"/>
    <w:uiPriority w:val="99"/>
    <w:semiHidden/>
    <w:unhideWhenUsed/>
    <w:rsid w:val="003526CB"/>
    <w:rPr>
      <w:sz w:val="16"/>
      <w:szCs w:val="16"/>
    </w:rPr>
  </w:style>
  <w:style w:type="paragraph" w:styleId="CommentText">
    <w:name w:val="annotation text"/>
    <w:basedOn w:val="Normal"/>
    <w:link w:val="CommentTextChar"/>
    <w:uiPriority w:val="99"/>
    <w:unhideWhenUsed/>
    <w:qFormat/>
    <w:rsid w:val="00DD01D3"/>
    <w:pPr>
      <w:spacing w:line="240" w:lineRule="auto"/>
    </w:pPr>
  </w:style>
  <w:style w:type="character" w:customStyle="1" w:styleId="CommentTextChar">
    <w:name w:val="Comment Text Char"/>
    <w:basedOn w:val="DefaultParagraphFont"/>
    <w:link w:val="CommentText"/>
    <w:uiPriority w:val="99"/>
    <w:rsid w:val="00DD01D3"/>
    <w:rPr>
      <w:lang w:val="en-GB"/>
    </w:rPr>
  </w:style>
  <w:style w:type="paragraph" w:styleId="CommentSubject">
    <w:name w:val="annotation subject"/>
    <w:basedOn w:val="CommentText"/>
    <w:next w:val="CommentText"/>
    <w:link w:val="CommentSubjectChar"/>
    <w:uiPriority w:val="99"/>
    <w:semiHidden/>
    <w:unhideWhenUsed/>
    <w:rsid w:val="003526CB"/>
    <w:rPr>
      <w:b/>
      <w:bCs/>
    </w:rPr>
  </w:style>
  <w:style w:type="character" w:customStyle="1" w:styleId="CommentSubjectChar">
    <w:name w:val="Comment Subject Char"/>
    <w:basedOn w:val="CommentTextChar"/>
    <w:link w:val="CommentSubject"/>
    <w:uiPriority w:val="99"/>
    <w:semiHidden/>
    <w:rsid w:val="003526CB"/>
    <w:rPr>
      <w:b/>
      <w:bCs/>
      <w:lang w:val="en-US"/>
    </w:rPr>
  </w:style>
  <w:style w:type="paragraph" w:customStyle="1" w:styleId="StyleVerdana9ptLeft075cm1">
    <w:name w:val="Style Verdana 9 pt Left:  0.75 cm1"/>
    <w:basedOn w:val="Normal"/>
    <w:rsid w:val="003526CB"/>
    <w:pPr>
      <w:spacing w:after="180"/>
      <w:ind w:left="425"/>
    </w:pPr>
  </w:style>
  <w:style w:type="paragraph" w:customStyle="1" w:styleId="StyleHeading1Verdana9pt">
    <w:name w:val="Style Heading 1 + Verdana 9 pt"/>
    <w:basedOn w:val="Heading1"/>
    <w:rsid w:val="003526CB"/>
    <w:pPr>
      <w:tabs>
        <w:tab w:val="num" w:pos="340"/>
      </w:tabs>
      <w:spacing w:before="0" w:after="240"/>
      <w:ind w:left="360" w:hanging="360"/>
    </w:pPr>
    <w:rPr>
      <w:bCs/>
      <w:color w:val="auto"/>
      <w:sz w:val="18"/>
    </w:rPr>
  </w:style>
  <w:style w:type="paragraph" w:styleId="PlainText">
    <w:name w:val="Plain Text"/>
    <w:basedOn w:val="Normal"/>
    <w:link w:val="PlainTextChar"/>
    <w:uiPriority w:val="99"/>
    <w:semiHidden/>
    <w:unhideWhenUsed/>
    <w:rsid w:val="003526CB"/>
    <w:pPr>
      <w:spacing w:line="240" w:lineRule="auto"/>
    </w:pPr>
    <w:rPr>
      <w:szCs w:val="21"/>
      <w:lang w:val="en-ZA" w:eastAsia="en-ZA"/>
    </w:rPr>
  </w:style>
  <w:style w:type="character" w:customStyle="1" w:styleId="PlainTextChar">
    <w:name w:val="Plain Text Char"/>
    <w:basedOn w:val="DefaultParagraphFont"/>
    <w:link w:val="PlainText"/>
    <w:uiPriority w:val="99"/>
    <w:semiHidden/>
    <w:rsid w:val="003526CB"/>
    <w:rPr>
      <w:szCs w:val="21"/>
      <w:lang w:val="en-ZA" w:eastAsia="en-ZA"/>
    </w:rPr>
  </w:style>
  <w:style w:type="character" w:styleId="FollowedHyperlink">
    <w:name w:val="FollowedHyperlink"/>
    <w:basedOn w:val="DefaultParagraphFont"/>
    <w:uiPriority w:val="99"/>
    <w:unhideWhenUsed/>
    <w:rsid w:val="00E22ABC"/>
    <w:rPr>
      <w:rFonts w:ascii="Verdana" w:hAnsi="Verdana"/>
      <w:color w:val="B079A1" w:themeColor="accent5"/>
      <w:sz w:val="18"/>
      <w:u w:val="single"/>
    </w:rPr>
  </w:style>
  <w:style w:type="character" w:styleId="UnresolvedMention">
    <w:name w:val="Unresolved Mention"/>
    <w:basedOn w:val="DefaultParagraphFont"/>
    <w:uiPriority w:val="99"/>
    <w:semiHidden/>
    <w:unhideWhenUsed/>
    <w:rsid w:val="00883DAD"/>
    <w:rPr>
      <w:color w:val="605E5C"/>
      <w:shd w:val="clear" w:color="auto" w:fill="E1DFDD"/>
    </w:rPr>
  </w:style>
  <w:style w:type="character" w:styleId="SmartHyperlink">
    <w:name w:val="Smart Hyperlink"/>
    <w:basedOn w:val="DefaultParagraphFont"/>
    <w:uiPriority w:val="99"/>
    <w:unhideWhenUsed/>
    <w:rsid w:val="00E55EE8"/>
    <w:rPr>
      <w:rFonts w:ascii="Verdana" w:hAnsi="Verdana"/>
      <w:color w:val="4E79A7"/>
      <w:sz w:val="18"/>
      <w:u w:val="dotted"/>
    </w:rPr>
  </w:style>
  <w:style w:type="character" w:styleId="SmartLink">
    <w:name w:val="Smart Link"/>
    <w:basedOn w:val="DefaultParagraphFont"/>
    <w:uiPriority w:val="99"/>
    <w:unhideWhenUsed/>
    <w:rsid w:val="00E55EE8"/>
    <w:rPr>
      <w:rFonts w:ascii="Verdana" w:hAnsi="Verdana"/>
      <w:color w:val="4E79A7"/>
      <w:sz w:val="18"/>
      <w:u w:val="single"/>
      <w:shd w:val="clear" w:color="auto" w:fill="F3F2F1"/>
    </w:rPr>
  </w:style>
  <w:style w:type="character" w:styleId="LineNumber">
    <w:name w:val="line number"/>
    <w:basedOn w:val="DefaultParagraphFont"/>
    <w:uiPriority w:val="99"/>
    <w:unhideWhenUsed/>
    <w:rsid w:val="00935669"/>
  </w:style>
  <w:style w:type="character" w:styleId="Mention">
    <w:name w:val="Mention"/>
    <w:basedOn w:val="DefaultParagraphFont"/>
    <w:uiPriority w:val="99"/>
    <w:unhideWhenUsed/>
    <w:rsid w:val="00935669"/>
    <w:rPr>
      <w:color w:val="4E79A7"/>
      <w:shd w:val="clear" w:color="auto" w:fill="E1DFDD"/>
    </w:rPr>
  </w:style>
  <w:style w:type="character" w:styleId="HTMLVariable">
    <w:name w:val="HTML Variable"/>
    <w:basedOn w:val="DefaultParagraphFont"/>
    <w:uiPriority w:val="99"/>
    <w:unhideWhenUsed/>
    <w:rsid w:val="00935669"/>
    <w:rPr>
      <w:i/>
      <w:iCs/>
    </w:rPr>
  </w:style>
  <w:style w:type="character" w:styleId="HTMLTypewriter">
    <w:name w:val="HTML Typewriter"/>
    <w:basedOn w:val="DefaultParagraphFont"/>
    <w:uiPriority w:val="99"/>
    <w:unhideWhenUsed/>
    <w:rsid w:val="00935669"/>
    <w:rPr>
      <w:rFonts w:ascii="Consolas" w:hAnsi="Consolas"/>
      <w:sz w:val="20"/>
      <w:szCs w:val="20"/>
    </w:rPr>
  </w:style>
  <w:style w:type="character" w:styleId="HTMLSample">
    <w:name w:val="HTML Sample"/>
    <w:basedOn w:val="DefaultParagraphFont"/>
    <w:uiPriority w:val="99"/>
    <w:unhideWhenUsed/>
    <w:rsid w:val="00935669"/>
    <w:rPr>
      <w:rFonts w:ascii="Consolas" w:hAnsi="Consolas"/>
      <w:sz w:val="24"/>
      <w:szCs w:val="24"/>
    </w:rPr>
  </w:style>
  <w:style w:type="paragraph" w:styleId="HTMLPreformatted">
    <w:name w:val="HTML Preformatted"/>
    <w:basedOn w:val="Normal"/>
    <w:link w:val="HTMLPreformattedChar"/>
    <w:uiPriority w:val="99"/>
    <w:unhideWhenUsed/>
    <w:rsid w:val="0093566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935669"/>
    <w:rPr>
      <w:rFonts w:ascii="Consolas" w:hAnsi="Consolas"/>
      <w:sz w:val="20"/>
      <w:szCs w:val="20"/>
      <w:lang w:val="en-US"/>
    </w:rPr>
  </w:style>
  <w:style w:type="character" w:styleId="HTMLKeyboard">
    <w:name w:val="HTML Keyboard"/>
    <w:basedOn w:val="DefaultParagraphFont"/>
    <w:uiPriority w:val="99"/>
    <w:unhideWhenUsed/>
    <w:rsid w:val="00935669"/>
    <w:rPr>
      <w:rFonts w:ascii="Consolas" w:hAnsi="Consolas"/>
      <w:sz w:val="20"/>
      <w:szCs w:val="20"/>
    </w:rPr>
  </w:style>
  <w:style w:type="character" w:styleId="HTMLDefinition">
    <w:name w:val="HTML Definition"/>
    <w:basedOn w:val="DefaultParagraphFont"/>
    <w:uiPriority w:val="99"/>
    <w:unhideWhenUsed/>
    <w:rsid w:val="00935669"/>
    <w:rPr>
      <w:i/>
      <w:iCs/>
    </w:rPr>
  </w:style>
  <w:style w:type="character" w:styleId="HTMLAcronym">
    <w:name w:val="HTML Acronym"/>
    <w:basedOn w:val="DefaultParagraphFont"/>
    <w:uiPriority w:val="99"/>
    <w:unhideWhenUsed/>
    <w:rsid w:val="00935669"/>
  </w:style>
  <w:style w:type="character" w:styleId="Hashtag">
    <w:name w:val="Hashtag"/>
    <w:basedOn w:val="DefaultParagraphFont"/>
    <w:uiPriority w:val="99"/>
    <w:unhideWhenUsed/>
    <w:rsid w:val="00935669"/>
    <w:rPr>
      <w:color w:val="2B579A"/>
      <w:shd w:val="clear" w:color="auto" w:fill="E1DFDD"/>
    </w:rPr>
  </w:style>
  <w:style w:type="paragraph" w:styleId="Bibliography">
    <w:name w:val="Bibliography"/>
    <w:basedOn w:val="Normal"/>
    <w:next w:val="Normal"/>
    <w:uiPriority w:val="37"/>
    <w:unhideWhenUsed/>
    <w:rsid w:val="00935669"/>
  </w:style>
  <w:style w:type="paragraph" w:styleId="NormalWeb">
    <w:name w:val="Normal (Web)"/>
    <w:basedOn w:val="Normal"/>
    <w:uiPriority w:val="99"/>
    <w:semiHidden/>
    <w:unhideWhenUsed/>
    <w:rsid w:val="00935669"/>
    <w:rPr>
      <w:rFonts w:cs="Times New Roman"/>
      <w:szCs w:val="24"/>
    </w:rPr>
  </w:style>
  <w:style w:type="paragraph" w:styleId="Revision">
    <w:name w:val="Revision"/>
    <w:hidden/>
    <w:uiPriority w:val="99"/>
    <w:semiHidden/>
    <w:rsid w:val="00875CC6"/>
    <w:pPr>
      <w:spacing w:after="0" w:line="240" w:lineRule="auto"/>
    </w:pPr>
    <w:rPr>
      <w:lang w:val="en-US"/>
    </w:rPr>
  </w:style>
  <w:style w:type="character" w:customStyle="1" w:styleId="normaltextrun1">
    <w:name w:val="normaltextrun1"/>
    <w:basedOn w:val="DefaultParagraphFont"/>
    <w:rsid w:val="00F66E41"/>
  </w:style>
  <w:style w:type="character" w:customStyle="1" w:styleId="normaltextrun">
    <w:name w:val="normaltextrun"/>
    <w:basedOn w:val="DefaultParagraphFont"/>
    <w:rsid w:val="00BA1E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glossaryDocument" Target="glossary/document.xml"/><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hyperlink" Target="https://appexchange.salesforce.com/appxConsultingListingDetail?listingId=612f7894-760a-479f-bf98-a9fb2bbc546e&amp;legacy=true" TargetMode="Externa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FD88FF506EE4ACDB7EDE643286F342B"/>
        <w:category>
          <w:name w:val="General"/>
          <w:gallery w:val="placeholder"/>
        </w:category>
        <w:types>
          <w:type w:val="bbPlcHdr"/>
        </w:types>
        <w:behaviors>
          <w:behavior w:val="content"/>
        </w:behaviors>
        <w:guid w:val="{1E984AB5-9468-450B-BB48-C68A61D6F710}"/>
      </w:docPartPr>
      <w:docPartBody>
        <w:p w:rsidR="00D32B5E" w:rsidRDefault="00D32B5E">
          <w:pPr>
            <w:pStyle w:val="8FD88FF506EE4ACDB7EDE643286F342B"/>
          </w:pPr>
          <w:r w:rsidRPr="00D37899">
            <w:rPr>
              <w:rStyle w:val="PlaceholderText"/>
            </w:rPr>
            <w:t>[Title]</w:t>
          </w:r>
        </w:p>
      </w:docPartBody>
    </w:docPart>
    <w:docPart>
      <w:docPartPr>
        <w:name w:val="F66EBF57191046A6B54C6727666BD5F4"/>
        <w:category>
          <w:name w:val="General"/>
          <w:gallery w:val="placeholder"/>
        </w:category>
        <w:types>
          <w:type w:val="bbPlcHdr"/>
        </w:types>
        <w:behaviors>
          <w:behavior w:val="content"/>
        </w:behaviors>
        <w:guid w:val="{D035043C-D693-463B-B71F-ED581D442F46}"/>
      </w:docPartPr>
      <w:docPartBody>
        <w:p w:rsidR="00D32B5E" w:rsidRDefault="00D32B5E">
          <w:pPr>
            <w:pStyle w:val="F66EBF57191046A6B54C6727666BD5F4"/>
          </w:pPr>
          <w:r w:rsidRPr="00D37899">
            <w:rPr>
              <w:rStyle w:val="PlaceholderText"/>
            </w:rPr>
            <w:t>[Keywords]</w:t>
          </w:r>
        </w:p>
      </w:docPartBody>
    </w:docPart>
    <w:docPart>
      <w:docPartPr>
        <w:name w:val="1CC2DC691DD04116BBB724D6FF5E76E2"/>
        <w:category>
          <w:name w:val="General"/>
          <w:gallery w:val="placeholder"/>
        </w:category>
        <w:types>
          <w:type w:val="bbPlcHdr"/>
        </w:types>
        <w:behaviors>
          <w:behavior w:val="content"/>
        </w:behaviors>
        <w:guid w:val="{35DD1EE4-B65B-4638-9EDC-28B7ED437E2B}"/>
      </w:docPartPr>
      <w:docPartBody>
        <w:p w:rsidR="00D32B5E" w:rsidRDefault="00D32B5E">
          <w:pPr>
            <w:pStyle w:val="1CC2DC691DD04116BBB724D6FF5E76E2"/>
          </w:pPr>
          <w:r w:rsidRPr="00D37899">
            <w:rPr>
              <w:rStyle w:val="PlaceholderText"/>
            </w:rPr>
            <w:t>[Subject]</w:t>
          </w:r>
        </w:p>
      </w:docPartBody>
    </w:docPart>
    <w:docPart>
      <w:docPartPr>
        <w:name w:val="03A953AE207A4BE7ABD9AB5E9C1B35A9"/>
        <w:category>
          <w:name w:val="General"/>
          <w:gallery w:val="placeholder"/>
        </w:category>
        <w:types>
          <w:type w:val="bbPlcHdr"/>
        </w:types>
        <w:behaviors>
          <w:behavior w:val="content"/>
        </w:behaviors>
        <w:guid w:val="{BE38EC0E-9ABE-4117-8A11-3C7BE06C246D}"/>
      </w:docPartPr>
      <w:docPartBody>
        <w:p w:rsidR="00727C09" w:rsidRDefault="00727C09">
          <w:pPr>
            <w:pStyle w:val="03A953AE207A4BE7ABD9AB5E9C1B35A9"/>
          </w:pPr>
          <w:r w:rsidRPr="00455430">
            <w:rPr>
              <w:rStyle w:val="PlaceholderText"/>
            </w:rPr>
            <w:t>[Category]</w:t>
          </w:r>
        </w:p>
      </w:docPartBody>
    </w:docPart>
    <w:docPart>
      <w:docPartPr>
        <w:name w:val="313DFC48220A43139F8F4F04D05FAC71"/>
        <w:category>
          <w:name w:val="General"/>
          <w:gallery w:val="placeholder"/>
        </w:category>
        <w:types>
          <w:type w:val="bbPlcHdr"/>
        </w:types>
        <w:behaviors>
          <w:behavior w:val="content"/>
        </w:behaviors>
        <w:guid w:val="{0ACA832D-C383-4E27-9B7C-C35FBE3926BA}"/>
      </w:docPartPr>
      <w:docPartBody>
        <w:p w:rsidR="00727C09" w:rsidRDefault="00727C09">
          <w:pPr>
            <w:pStyle w:val="313DFC48220A43139F8F4F04D05FAC71"/>
          </w:pPr>
          <w:r w:rsidRPr="00455430">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396"/>
    <w:rsid w:val="00016EB8"/>
    <w:rsid w:val="00053C83"/>
    <w:rsid w:val="000575AC"/>
    <w:rsid w:val="001D389E"/>
    <w:rsid w:val="001D7A30"/>
    <w:rsid w:val="00242C33"/>
    <w:rsid w:val="00255396"/>
    <w:rsid w:val="002919AC"/>
    <w:rsid w:val="002F1EE7"/>
    <w:rsid w:val="00360D63"/>
    <w:rsid w:val="00375218"/>
    <w:rsid w:val="00402D61"/>
    <w:rsid w:val="005047C7"/>
    <w:rsid w:val="00543391"/>
    <w:rsid w:val="005A1D82"/>
    <w:rsid w:val="005C2966"/>
    <w:rsid w:val="005F73BF"/>
    <w:rsid w:val="00613E87"/>
    <w:rsid w:val="006419DA"/>
    <w:rsid w:val="006426B1"/>
    <w:rsid w:val="006C6BF8"/>
    <w:rsid w:val="00727C09"/>
    <w:rsid w:val="007B728D"/>
    <w:rsid w:val="008528DB"/>
    <w:rsid w:val="0089556B"/>
    <w:rsid w:val="008A056B"/>
    <w:rsid w:val="008A4BDB"/>
    <w:rsid w:val="008D7B86"/>
    <w:rsid w:val="008F7E0F"/>
    <w:rsid w:val="0091457F"/>
    <w:rsid w:val="00946E08"/>
    <w:rsid w:val="00A9419D"/>
    <w:rsid w:val="00AE637B"/>
    <w:rsid w:val="00B73A65"/>
    <w:rsid w:val="00BE19B0"/>
    <w:rsid w:val="00C362FD"/>
    <w:rsid w:val="00CB511B"/>
    <w:rsid w:val="00CD54F6"/>
    <w:rsid w:val="00D0593D"/>
    <w:rsid w:val="00D32B5E"/>
    <w:rsid w:val="00D337AD"/>
    <w:rsid w:val="00D416C7"/>
    <w:rsid w:val="00D64C02"/>
    <w:rsid w:val="00EA1EE7"/>
    <w:rsid w:val="00F02D53"/>
    <w:rsid w:val="00F95C0C"/>
    <w:rsid w:val="00FA0E60"/>
    <w:rsid w:val="00FB0D30"/>
    <w:rsid w:val="00FE36A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FD88FF506EE4ACDB7EDE643286F342B">
    <w:name w:val="8FD88FF506EE4ACDB7EDE643286F342B"/>
  </w:style>
  <w:style w:type="paragraph" w:customStyle="1" w:styleId="F66EBF57191046A6B54C6727666BD5F4">
    <w:name w:val="F66EBF57191046A6B54C6727666BD5F4"/>
  </w:style>
  <w:style w:type="paragraph" w:customStyle="1" w:styleId="1CC2DC691DD04116BBB724D6FF5E76E2">
    <w:name w:val="1CC2DC691DD04116BBB724D6FF5E76E2"/>
  </w:style>
  <w:style w:type="paragraph" w:customStyle="1" w:styleId="03A953AE207A4BE7ABD9AB5E9C1B35A9">
    <w:name w:val="03A953AE207A4BE7ABD9AB5E9C1B35A9"/>
  </w:style>
  <w:style w:type="paragraph" w:customStyle="1" w:styleId="313DFC48220A43139F8F4F04D05FAC71">
    <w:name w:val="313DFC48220A43139F8F4F04D05FAC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pen Box">
  <a:themeElements>
    <a:clrScheme name="Open Box Colours">
      <a:dk1>
        <a:srgbClr val="000000"/>
      </a:dk1>
      <a:lt1>
        <a:srgbClr val="FFFFFF"/>
      </a:lt1>
      <a:dk2>
        <a:srgbClr val="6E7878"/>
      </a:dk2>
      <a:lt2>
        <a:srgbClr val="ABABAB"/>
      </a:lt2>
      <a:accent1>
        <a:srgbClr val="999999"/>
      </a:accent1>
      <a:accent2>
        <a:srgbClr val="CCCCCC"/>
      </a:accent2>
      <a:accent3>
        <a:srgbClr val="BDD626"/>
      </a:accent3>
      <a:accent4>
        <a:srgbClr val="DEEB93"/>
      </a:accent4>
      <a:accent5>
        <a:srgbClr val="B079A1"/>
      </a:accent5>
      <a:accent6>
        <a:srgbClr val="75B8B2"/>
      </a:accent6>
      <a:hlink>
        <a:srgbClr val="CCCCCC"/>
      </a:hlink>
      <a:folHlink>
        <a:srgbClr val="ABABAB"/>
      </a:folHlink>
    </a:clrScheme>
    <a:fontScheme name="Open Box Font">
      <a:majorFont>
        <a:latin typeface="Aptos Display"/>
        <a:ea typeface=""/>
        <a:cs typeface=""/>
      </a:majorFont>
      <a:minorFont>
        <a:latin typeface="Apto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ffbd5dc-7a64-4097-8396-87f6c90b212f">
      <Value>6</Value>
      <Value>13</Value>
      <Value>4</Value>
    </TaxCatchAll>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Salesforce</TermName>
          <TermId xmlns="http://schemas.microsoft.com/office/infopath/2007/PartnerControls">65ce3b0d-68ef-4d0b-ac56-177d5509cec4</TermId>
        </TermInfo>
      </Terms>
    </nae5750f31d8428b9a1182bd8e59d390>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Generic Project Document</TermName>
          <TermId xmlns="http://schemas.microsoft.com/office/infopath/2007/PartnerControls">258c2ed6-b93b-4ffe-8901-a23f2dc98ec9</TermId>
        </TermInfo>
      </Terms>
    </k6ebf865df8440b3a55c1aa81c9bae7c>
    <f0dc22cb723843c1bfbb2e8bcc9db6e4 xmlns="1ffbd5dc-7a64-4097-8396-87f6c90b212f">
      <Terms xmlns="http://schemas.microsoft.com/office/infopath/2007/PartnerControls"/>
    </f0dc22cb723843c1bfbb2e8bcc9db6e4>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Grainger PLC</TermName>
          <TermId xmlns="http://schemas.microsoft.com/office/infopath/2007/PartnerControls">a74f1cb5-e995-4f9e-8521-6d52e2c6bf08</TermId>
        </TermInfo>
      </Terms>
    </ica44df5449d49f98766f83f0bd254a7>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47E0126EE26B68468E30FEE8ADFBCCCC" ma:contentTypeVersion="3" ma:contentTypeDescription="A document associated with a project for a client." ma:contentTypeScope="" ma:versionID="268f348e925944570301af8ff2adc885">
  <xsd:schema xmlns:xsd="http://www.w3.org/2001/XMLSchema" xmlns:xs="http://www.w3.org/2001/XMLSchema" xmlns:p="http://schemas.microsoft.com/office/2006/metadata/properties" xmlns:ns2="1ffbd5dc-7a64-4097-8396-87f6c90b212f" targetNamespace="http://schemas.microsoft.com/office/2006/metadata/properties" ma:root="true" ma:fieldsID="93b052738fdbaae4d27c6d5b8c67869a"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default="6;#Grainger PLC|a74f1cb5-e995-4f9e-8521-6d52e2c6bf08"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nillable="true" ma:taxonomy="true" ma:internalName="k6ebf865df8440b3a55c1aa81c9bae7c" ma:taxonomyFieldName="Project_x0020_Document_x0020_Type" ma:displayName="Project Document Type" ma:default="4;#Generic Project Document|258c2ed6-b93b-4ffe-8901-a23f2dc98ec9"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5676dd91-060c-4b71-810a-dbdca5582071" ContentTypeId="0x010100B16301FA1C2D5E4DB9305F31D037531D020703" PreviousValue="false"/>
</file>

<file path=customXml/itemProps1.xml><?xml version="1.0" encoding="utf-8"?>
<ds:datastoreItem xmlns:ds="http://schemas.openxmlformats.org/officeDocument/2006/customXml" ds:itemID="{10208512-113E-498C-B6E6-42E3AF496D31}">
  <ds:schemaRefs>
    <ds:schemaRef ds:uri="http://schemas.microsoft.com/sharepoint/v3/contenttype/forms"/>
  </ds:schemaRefs>
</ds:datastoreItem>
</file>

<file path=customXml/itemProps2.xml><?xml version="1.0" encoding="utf-8"?>
<ds:datastoreItem xmlns:ds="http://schemas.openxmlformats.org/officeDocument/2006/customXml" ds:itemID="{86998D4C-D30E-4DA8-A7C0-B720A3F7A12B}">
  <ds:schemaRefs>
    <ds:schemaRef ds:uri="http://schemas.microsoft.com/office/2006/metadata/properties"/>
    <ds:schemaRef ds:uri="http://schemas.microsoft.com/office/2006/documentManagement/types"/>
    <ds:schemaRef ds:uri="http://schemas.microsoft.com/office/infopath/2007/PartnerControls"/>
    <ds:schemaRef ds:uri="http://purl.org/dc/terms/"/>
    <ds:schemaRef ds:uri="http://www.w3.org/XML/1998/namespace"/>
    <ds:schemaRef ds:uri="http://purl.org/dc/elements/1.1/"/>
    <ds:schemaRef ds:uri="http://schemas.openxmlformats.org/package/2006/metadata/core-properties"/>
    <ds:schemaRef ds:uri="1ffbd5dc-7a64-4097-8396-87f6c90b212f"/>
    <ds:schemaRef ds:uri="http://purl.org/dc/dcmitype/"/>
  </ds:schemaRefs>
</ds:datastoreItem>
</file>

<file path=customXml/itemProps3.xml><?xml version="1.0" encoding="utf-8"?>
<ds:datastoreItem xmlns:ds="http://schemas.openxmlformats.org/officeDocument/2006/customXml" ds:itemID="{7863D89F-21E0-A848-83F9-DE7DAA9E831B}">
  <ds:schemaRefs>
    <ds:schemaRef ds:uri="http://schemas.openxmlformats.org/officeDocument/2006/bibliography"/>
  </ds:schemaRefs>
</ds:datastoreItem>
</file>

<file path=customXml/itemProps4.xml><?xml version="1.0" encoding="utf-8"?>
<ds:datastoreItem xmlns:ds="http://schemas.openxmlformats.org/officeDocument/2006/customXml" ds:itemID="{7EEB78A1-C659-4614-A1FB-5F3923B6D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bd5dc-7a64-4097-8396-87f6c90b2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B0B0AC9-1F1B-4D2B-978E-DD90F69BBFD4}">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1</Pages>
  <Words>9041</Words>
  <Characters>51536</Characters>
  <Application>Microsoft Office Word</Application>
  <DocSecurity>4</DocSecurity>
  <Lines>429</Lines>
  <Paragraphs>120</Paragraphs>
  <ScaleCrop>false</ScaleCrop>
  <HeadingPairs>
    <vt:vector size="2" baseType="variant">
      <vt:variant>
        <vt:lpstr>Title</vt:lpstr>
      </vt:variant>
      <vt:variant>
        <vt:i4>1</vt:i4>
      </vt:variant>
    </vt:vector>
  </HeadingPairs>
  <TitlesOfParts>
    <vt:vector size="1" baseType="lpstr">
      <vt:lpstr>Proposal</vt:lpstr>
    </vt:vector>
  </TitlesOfParts>
  <Company>Open Box Software</Company>
  <LinksUpToDate>false</LinksUpToDate>
  <CharactersWithSpaces>60457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dc:title>
  <dc:subject>Service Cloud Implementation - RRB</dc:subject>
  <dc:creator>Nikki Papenfus</dc:creator>
  <cp:keywords>Grainger plc</cp:keywords>
  <dc:description/>
  <cp:lastModifiedBy>Shaun Barrett</cp:lastModifiedBy>
  <cp:revision>684</cp:revision>
  <cp:lastPrinted>2025-09-26T06:58:00Z</cp:lastPrinted>
  <dcterms:created xsi:type="dcterms:W3CDTF">2025-09-26T06:58:00Z</dcterms:created>
  <dcterms:modified xsi:type="dcterms:W3CDTF">2025-10-09T10:44:00Z</dcterms:modified>
  <cp:category>Grainger</cp:category>
  <cp:contentStatus>Version 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[Version]</vt:lpwstr>
  </property>
  <property fmtid="{D5CDD505-2E9C-101B-9397-08002B2CF9AE}" pid="3" name="ContentTypeId">
    <vt:lpwstr>0x010100B16301FA1C2D5E4DB9305F31D037531D0207030047E0126EE26B68468E30FEE8ADFBCCCC</vt:lpwstr>
  </property>
  <property fmtid="{D5CDD505-2E9C-101B-9397-08002B2CF9AE}" pid="4" name="MediaServiceImageTags">
    <vt:lpwstr/>
  </property>
  <property fmtid="{D5CDD505-2E9C-101B-9397-08002B2CF9AE}" pid="5" name="lcf76f155ced4ddcb4097134ff3c332f">
    <vt:lpwstr/>
  </property>
  <property fmtid="{D5CDD505-2E9C-101B-9397-08002B2CF9AE}" pid="6" name="TaxCatchAll">
    <vt:lpwstr/>
  </property>
  <property fmtid="{D5CDD505-2E9C-101B-9397-08002B2CF9AE}" pid="7" name="Client">
    <vt:lpwstr>6;#Grainger PLC|a74f1cb5-e995-4f9e-8521-6d52e2c6bf08</vt:lpwstr>
  </property>
  <property fmtid="{D5CDD505-2E9C-101B-9397-08002B2CF9AE}" pid="8" name="Project Document Type">
    <vt:lpwstr>4;#Generic Project Document|258c2ed6-b93b-4ffe-8901-a23f2dc98ec9</vt:lpwstr>
  </property>
  <property fmtid="{D5CDD505-2E9C-101B-9397-08002B2CF9AE}" pid="9" name="Client Project">
    <vt:lpwstr/>
  </property>
  <property fmtid="{D5CDD505-2E9C-101B-9397-08002B2CF9AE}" pid="10" name="Project_x0020_Document_x0020_Type">
    <vt:lpwstr>4;#Generic Project Document|258c2ed6-b93b-4ffe-8901-a23f2dc98ec9</vt:lpwstr>
  </property>
  <property fmtid="{D5CDD505-2E9C-101B-9397-08002B2CF9AE}" pid="11" name="Client_x0020_Project">
    <vt:lpwstr/>
  </property>
  <property fmtid="{D5CDD505-2E9C-101B-9397-08002B2CF9AE}" pid="12" name="docLang">
    <vt:lpwstr>en</vt:lpwstr>
  </property>
  <property fmtid="{D5CDD505-2E9C-101B-9397-08002B2CF9AE}" pid="13" name="Division">
    <vt:lpwstr>13;#Salesforce|65ce3b0d-68ef-4d0b-ac56-177d5509cec4</vt:lpwstr>
  </property>
</Properties>
</file>